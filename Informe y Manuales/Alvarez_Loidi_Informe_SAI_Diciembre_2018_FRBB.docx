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704831176"/>
        <w:docPartObj>
          <w:docPartGallery w:val="Cover Pages"/>
          <w:docPartUnique/>
        </w:docPartObj>
      </w:sdtPr>
      <w:sdtEndPr>
        <w:rPr>
          <w:rFonts w:ascii="Calibri" w:eastAsia="Calibri" w:hAnsi="Calibri" w:cs="Calibri"/>
        </w:rPr>
      </w:sdtEndPr>
      <w:sdtContent>
        <w:p w14:paraId="75A32BC0" w14:textId="0003F409" w:rsidR="005A3169" w:rsidRDefault="005A3169">
          <w:pPr>
            <w:pStyle w:val="Sinespaciado"/>
          </w:pPr>
          <w:r>
            <w:rPr>
              <w:noProof/>
              <w:lang w:val="es-ES" w:eastAsia="es-ES"/>
            </w:rPr>
            <mc:AlternateContent>
              <mc:Choice Requires="wpg">
                <w:drawing>
                  <wp:anchor distT="0" distB="0" distL="114300" distR="114300" simplePos="0" relativeHeight="251740672" behindDoc="1" locked="0" layoutInCell="1" allowOverlap="1" wp14:anchorId="0FD24CE7" wp14:editId="11DCFFFB">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15" name="Grupo 15"/>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6" name="Rectángulo 1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Pentágono 21"/>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20CD83" w14:textId="453C798F" w:rsidR="0001285A" w:rsidRPr="005A3169" w:rsidRDefault="0001285A">
                                  <w:pPr>
                                    <w:pStyle w:val="Sinespaciado"/>
                                    <w:jc w:val="right"/>
                                    <w:rPr>
                                      <w:rFonts w:ascii="Times New Roman" w:hAnsi="Times New Roman" w:cs="Times New Roman"/>
                                      <w:color w:val="FFFFFF" w:themeColor="background1"/>
                                      <w:sz w:val="28"/>
                                      <w:szCs w:val="28"/>
                                      <w:lang w:val="en-US"/>
                                    </w:rPr>
                                  </w:pPr>
                                  <w:r w:rsidRPr="005A3169">
                                    <w:rPr>
                                      <w:rFonts w:ascii="Times New Roman" w:hAnsi="Times New Roman" w:cs="Times New Roman"/>
                                      <w:color w:val="FFFFFF" w:themeColor="background1"/>
                                      <w:sz w:val="28"/>
                                      <w:szCs w:val="28"/>
                                      <w:lang w:val="en-US"/>
                                    </w:rPr>
                                    <w:t>2018</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28" name="Grupo 28"/>
                            <wpg:cNvGrpSpPr/>
                            <wpg:grpSpPr>
                              <a:xfrm>
                                <a:off x="76200" y="4210050"/>
                                <a:ext cx="2057400" cy="4910328"/>
                                <a:chOff x="80645" y="4211812"/>
                                <a:chExt cx="1306273" cy="3121026"/>
                              </a:xfrm>
                            </wpg:grpSpPr>
                            <wpg:grpSp>
                              <wpg:cNvPr id="29" name="Grupo 29"/>
                              <wpg:cNvGrpSpPr>
                                <a:grpSpLocks noChangeAspect="1"/>
                              </wpg:cNvGrpSpPr>
                              <wpg:grpSpPr>
                                <a:xfrm>
                                  <a:off x="141062" y="4211812"/>
                                  <a:ext cx="1047750" cy="3121026"/>
                                  <a:chOff x="141062" y="4211812"/>
                                  <a:chExt cx="1047750" cy="3121026"/>
                                </a:xfrm>
                              </wpg:grpSpPr>
                              <wps:wsp>
                                <wps:cNvPr id="77" name="Forma libre 77"/>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8" name="Forma libre 78"/>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9" name="Forma libre 79"/>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0" name="Forma libre 80"/>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1" name="Forma libre 81"/>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2" name="Forma libre 82"/>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3" name="Forma libre 83"/>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4" name="Forma libre 84"/>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5" name="Forma libre 85"/>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6" name="Forma libre 86"/>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7" name="Forma libre 87"/>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8" name="Forma libre 88"/>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89" name="Grupo 89"/>
                              <wpg:cNvGrpSpPr>
                                <a:grpSpLocks noChangeAspect="1"/>
                              </wpg:cNvGrpSpPr>
                              <wpg:grpSpPr>
                                <a:xfrm>
                                  <a:off x="80645" y="4826972"/>
                                  <a:ext cx="1306273" cy="2505863"/>
                                  <a:chOff x="80645" y="4649964"/>
                                  <a:chExt cx="874712" cy="1677988"/>
                                </a:xfrm>
                              </wpg:grpSpPr>
                              <wps:wsp>
                                <wps:cNvPr id="90" name="Forma libre 90"/>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 name="Forma libre 91"/>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2" name="Forma libre 92"/>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3" name="Forma libre 93"/>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4" name="Forma libre 94"/>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5" name="Forma libre 95"/>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6" name="Forma libre 96"/>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7" name="Forma libre 97"/>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8" name="Forma libre 98"/>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9" name="Forma libre 99"/>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0" name="Forma libre 100"/>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FD24CE7" id="Grupo 15" o:spid="_x0000_s1026" style="position:absolute;margin-left:0;margin-top:0;width:172.8pt;height:718.55pt;z-index:-25157580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">
                    <v:rect id="Rectángulo 16"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&#13;&#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21"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" adj="18883" fillcolor="#4f81bd [3204]" stroked="f" strokeweight="2pt">
                      <v:textbox inset=",0,14.4pt,0">
                        <w:txbxContent>
                          <w:p w14:paraId="7820CD83" w14:textId="453C798F" w:rsidR="0001285A" w:rsidRPr="005A3169" w:rsidRDefault="0001285A">
                            <w:pPr>
                              <w:pStyle w:val="Sinespaciado"/>
                              <w:jc w:val="right"/>
                              <w:rPr>
                                <w:rFonts w:ascii="Times New Roman" w:hAnsi="Times New Roman" w:cs="Times New Roman"/>
                                <w:color w:val="FFFFFF" w:themeColor="background1"/>
                                <w:sz w:val="28"/>
                                <w:szCs w:val="28"/>
                                <w:lang w:val="en-US"/>
                              </w:rPr>
                            </w:pPr>
                            <w:r w:rsidRPr="005A3169">
                              <w:rPr>
                                <w:rFonts w:ascii="Times New Roman" w:hAnsi="Times New Roman" w:cs="Times New Roman"/>
                                <w:color w:val="FFFFFF" w:themeColor="background1"/>
                                <w:sz w:val="28"/>
                                <w:szCs w:val="28"/>
                                <w:lang w:val="en-US"/>
                              </w:rPr>
                              <w:t>2018</w:t>
                            </w:r>
                          </w:p>
                        </w:txbxContent>
                      </v:textbox>
                    </v:shape>
                    <v:group id="Grupo 28"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C8uyQAAAOA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">
                      <v:group id="Grupo 29"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iIq1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">
                        <o:lock v:ext="edit" aspectratio="t"/>
                        <v:shape id="Forma libre 77"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&#13;&#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78"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&#13;&#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79"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&#13;&#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80"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&#13;&#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81"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&#13;&#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82"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" path="m,l33,69r-9,l12,35,,xe" fillcolor="#1f497d [3215]" strokecolor="#1f497d [3215]" strokeweight="0">
                          <v:path arrowok="t" o:connecttype="custom" o:connectlocs="0,0;52388,109538;38100,109538;19050,55563;0,0" o:connectangles="0,0,0,0,0"/>
                        </v:shape>
                        <v:shape id="Forma libre 83"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" path="m,l9,37r,3l15,93,5,49,,xe" fillcolor="#1f497d [3215]" strokecolor="#1f497d [3215]" strokeweight="0">
                          <v:path arrowok="t" o:connecttype="custom" o:connectlocs="0,0;14288,58738;14288,63500;23813,147638;7938,77788;0,0" o:connectangles="0,0,0,0,0,0"/>
                        </v:shape>
                        <v:shape id="Forma libre 84"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&#13;&#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85"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&#13;&#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86"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" path="m,l31,65r-8,l,xe" fillcolor="#1f497d [3215]" strokecolor="#1f497d [3215]" strokeweight="0">
                          <v:path arrowok="t" o:connecttype="custom" o:connectlocs="0,0;49213,103188;36513,103188;0,0" o:connectangles="0,0,0,0"/>
                        </v:shape>
                        <v:shape id="Forma libre 87"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" path="m,l6,17,7,42,6,39,,23,,xe" fillcolor="#1f497d [3215]" strokecolor="#1f497d [3215]" strokeweight="0">
                          <v:path arrowok="t" o:connecttype="custom" o:connectlocs="0,0;9525,26988;11113,66675;9525,61913;0,36513;0,0" o:connectangles="0,0,0,0,0,0"/>
                        </v:shape>
                        <v:shape id="Forma libre 88"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" path="m,l6,16,21,49,33,84r12,34l44,118,13,53,11,42,,xe" fillcolor="#1f497d [3215]" strokecolor="#1f497d [3215]" strokeweight="0">
                          <v:path arrowok="t" o:connecttype="custom" o:connectlocs="0,0;9525,25400;33338,77788;52388,133350;71438,187325;69850,187325;20638,84138;17463,66675;0,0" o:connectangles="0,0,0,0,0,0,0,0,0"/>
                        </v:shape>
                      </v:group>
                      <v:group id="Grupo 89"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7tWPyAAAAOA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">
                        <o:lock v:ext="edit" aspectratio="t"/>
                        <v:shape id="Forma libre 90"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&#13;&#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91"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&#13;&#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92"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" path="m,l16,72r4,49l18,112,,31,,xe" fillcolor="#1f497d [3215]" strokecolor="#1f497d [3215]" strokeweight="0">
                          <v:fill opacity="13107f"/>
                          <v:stroke opacity="13107f"/>
                          <v:path arrowok="t" o:connecttype="custom" o:connectlocs="0,0;25400,114300;31750,192088;28575,177800;0,49213;0,0" o:connectangles="0,0,0,0,0,0"/>
                        </v:shape>
                        <v:shape id="Forma libre 93"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&#13;&#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94"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" path="m,l33,71r-9,l11,36,,xe" fillcolor="#1f497d [3215]" strokecolor="#1f497d [3215]" strokeweight="0">
                          <v:fill opacity="13107f"/>
                          <v:stroke opacity="13107f"/>
                          <v:path arrowok="t" o:connecttype="custom" o:connectlocs="0,0;52388,112713;38100,112713;17463,57150;0,0" o:connectangles="0,0,0,0,0"/>
                        </v:shape>
                        <v:shape id="Forma libre 95"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" path="m,l8,37r,4l15,95,4,49,,xe" fillcolor="#1f497d [3215]" strokecolor="#1f497d [3215]" strokeweight="0">
                          <v:fill opacity="13107f"/>
                          <v:stroke opacity="13107f"/>
                          <v:path arrowok="t" o:connecttype="custom" o:connectlocs="0,0;12700,58738;12700,65088;23813,150813;6350,77788;0,0" o:connectangles="0,0,0,0,0,0"/>
                        </v:shape>
                        <v:shape id="Forma libre 96"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&#13;&#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97"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&#13;&#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98"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" path="m,l31,66r-7,l,xe" fillcolor="#1f497d [3215]" strokecolor="#1f497d [3215]" strokeweight="0">
                          <v:fill opacity="13107f"/>
                          <v:stroke opacity="13107f"/>
                          <v:path arrowok="t" o:connecttype="custom" o:connectlocs="0,0;49213,104775;38100,104775;0,0" o:connectangles="0,0,0,0"/>
                        </v:shape>
                        <v:shape id="Forma libre 99"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" path="m,l7,17r,26l6,40,,25,,xe" fillcolor="#1f497d [3215]" strokecolor="#1f497d [3215]" strokeweight="0">
                          <v:fill opacity="13107f"/>
                          <v:stroke opacity="13107f"/>
                          <v:path arrowok="t" o:connecttype="custom" o:connectlocs="0,0;11113,26988;11113,68263;9525,63500;0,39688;0,0" o:connectangles="0,0,0,0,0,0"/>
                        </v:shape>
                        <v:shape id="Forma libre 100"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&#13;&#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s-ES" w:eastAsia="es-ES"/>
            </w:rPr>
            <mc:AlternateContent>
              <mc:Choice Requires="wps">
                <w:drawing>
                  <wp:anchor distT="0" distB="0" distL="114300" distR="114300" simplePos="0" relativeHeight="251741696" behindDoc="0" locked="0" layoutInCell="1" allowOverlap="1" wp14:anchorId="612178DB" wp14:editId="32B5AB0D">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02" name="Cuadro de texto 102"/>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7F159C" w14:textId="781D513B" w:rsidR="0001285A" w:rsidRPr="005A3169" w:rsidRDefault="0001285A">
                                <w:pPr>
                                  <w:pStyle w:val="Sinespaciado"/>
                                  <w:rPr>
                                    <w:rFonts w:ascii="Times New Roman" w:eastAsiaTheme="majorEastAsia" w:hAnsi="Times New Roman" w:cs="Times New Roman"/>
                                    <w:color w:val="262626" w:themeColor="text1" w:themeTint="D9"/>
                                    <w:sz w:val="72"/>
                                  </w:rPr>
                                </w:pPr>
                                <w:sdt>
                                  <w:sdtPr>
                                    <w:rPr>
                                      <w:rFonts w:ascii="Times New Roman" w:eastAsiaTheme="majorEastAsia" w:hAnsi="Times New Roman" w:cs="Times New Roman"/>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5A3169">
                                      <w:rPr>
                                        <w:rFonts w:ascii="Times New Roman" w:eastAsiaTheme="majorEastAsia" w:hAnsi="Times New Roman" w:cs="Times New Roman"/>
                                        <w:color w:val="262626" w:themeColor="text1" w:themeTint="D9"/>
                                        <w:sz w:val="72"/>
                                        <w:szCs w:val="72"/>
                                      </w:rPr>
                                      <w:t>S</w:t>
                                    </w:r>
                                    <w:r>
                                      <w:rPr>
                                        <w:rFonts w:ascii="Times New Roman" w:eastAsiaTheme="majorEastAsia" w:hAnsi="Times New Roman" w:cs="Times New Roman"/>
                                        <w:color w:val="262626" w:themeColor="text1" w:themeTint="D9"/>
                                        <w:sz w:val="72"/>
                                        <w:szCs w:val="72"/>
                                      </w:rPr>
                                      <w:t>AI</w:t>
                                    </w:r>
                                  </w:sdtContent>
                                </w:sdt>
                              </w:p>
                              <w:p w14:paraId="3C6CC9AE" w14:textId="302D462D" w:rsidR="0001285A" w:rsidRPr="0001285A" w:rsidRDefault="0001285A">
                                <w:pPr>
                                  <w:spacing w:before="120"/>
                                  <w:rPr>
                                    <w:rFonts w:ascii="Times New Roman" w:hAnsi="Times New Roman" w:cs="Times New Roman"/>
                                    <w:color w:val="404040" w:themeColor="text1" w:themeTint="BF"/>
                                    <w:sz w:val="44"/>
                                    <w:szCs w:val="36"/>
                                  </w:rPr>
                                </w:pPr>
                                <w:sdt>
                                  <w:sdtPr>
                                    <w:rPr>
                                      <w:rFonts w:ascii="Times New Roman" w:hAnsi="Times New Roman" w:cs="Times New Roman"/>
                                      <w:color w:val="404040" w:themeColor="text1" w:themeTint="BF"/>
                                      <w:sz w:val="44"/>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01285A">
                                      <w:rPr>
                                        <w:rFonts w:ascii="Times New Roman" w:hAnsi="Times New Roman" w:cs="Times New Roman"/>
                                        <w:color w:val="404040" w:themeColor="text1" w:themeTint="BF"/>
                                        <w:sz w:val="44"/>
                                        <w:szCs w:val="36"/>
                                      </w:rPr>
                                      <w:t>Informe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12178DB" id="_x0000_t202" coordsize="21600,21600" o:spt="202" path="m,l,21600r21600,l21600,xe">
                    <v:stroke joinstyle="miter"/>
                    <v:path gradientshapeok="t" o:connecttype="rect"/>
                  </v:shapetype>
                  <v:shape id="Cuadro de texto 102" o:spid="_x0000_s1055" type="#_x0000_t202" style="position:absolute;margin-left:0;margin-top:0;width:4in;height:84.25pt;z-index:251741696;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" filled="f" stroked="f" strokeweight=".5pt">
                    <v:textbox style="mso-fit-shape-to-text:t" inset="0,0,0,0">
                      <w:txbxContent>
                        <w:p w14:paraId="0E7F159C" w14:textId="781D513B" w:rsidR="0001285A" w:rsidRPr="005A3169" w:rsidRDefault="0001285A">
                          <w:pPr>
                            <w:pStyle w:val="Sinespaciado"/>
                            <w:rPr>
                              <w:rFonts w:ascii="Times New Roman" w:eastAsiaTheme="majorEastAsia" w:hAnsi="Times New Roman" w:cs="Times New Roman"/>
                              <w:color w:val="262626" w:themeColor="text1" w:themeTint="D9"/>
                              <w:sz w:val="72"/>
                            </w:rPr>
                          </w:pPr>
                          <w:sdt>
                            <w:sdtPr>
                              <w:rPr>
                                <w:rFonts w:ascii="Times New Roman" w:eastAsiaTheme="majorEastAsia" w:hAnsi="Times New Roman" w:cs="Times New Roman"/>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5A3169">
                                <w:rPr>
                                  <w:rFonts w:ascii="Times New Roman" w:eastAsiaTheme="majorEastAsia" w:hAnsi="Times New Roman" w:cs="Times New Roman"/>
                                  <w:color w:val="262626" w:themeColor="text1" w:themeTint="D9"/>
                                  <w:sz w:val="72"/>
                                  <w:szCs w:val="72"/>
                                </w:rPr>
                                <w:t>S</w:t>
                              </w:r>
                              <w:r>
                                <w:rPr>
                                  <w:rFonts w:ascii="Times New Roman" w:eastAsiaTheme="majorEastAsia" w:hAnsi="Times New Roman" w:cs="Times New Roman"/>
                                  <w:color w:val="262626" w:themeColor="text1" w:themeTint="D9"/>
                                  <w:sz w:val="72"/>
                                  <w:szCs w:val="72"/>
                                </w:rPr>
                                <w:t>AI</w:t>
                              </w:r>
                            </w:sdtContent>
                          </w:sdt>
                        </w:p>
                        <w:p w14:paraId="3C6CC9AE" w14:textId="302D462D" w:rsidR="0001285A" w:rsidRPr="0001285A" w:rsidRDefault="0001285A">
                          <w:pPr>
                            <w:spacing w:before="120"/>
                            <w:rPr>
                              <w:rFonts w:ascii="Times New Roman" w:hAnsi="Times New Roman" w:cs="Times New Roman"/>
                              <w:color w:val="404040" w:themeColor="text1" w:themeTint="BF"/>
                              <w:sz w:val="44"/>
                              <w:szCs w:val="36"/>
                            </w:rPr>
                          </w:pPr>
                          <w:sdt>
                            <w:sdtPr>
                              <w:rPr>
                                <w:rFonts w:ascii="Times New Roman" w:hAnsi="Times New Roman" w:cs="Times New Roman"/>
                                <w:color w:val="404040" w:themeColor="text1" w:themeTint="BF"/>
                                <w:sz w:val="44"/>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01285A">
                                <w:rPr>
                                  <w:rFonts w:ascii="Times New Roman" w:hAnsi="Times New Roman" w:cs="Times New Roman"/>
                                  <w:color w:val="404040" w:themeColor="text1" w:themeTint="BF"/>
                                  <w:sz w:val="44"/>
                                  <w:szCs w:val="36"/>
                                </w:rPr>
                                <w:t>Informe</w:t>
                              </w:r>
                            </w:sdtContent>
                          </w:sdt>
                        </w:p>
                      </w:txbxContent>
                    </v:textbox>
                    <w10:wrap anchorx="page" anchory="page"/>
                  </v:shape>
                </w:pict>
              </mc:Fallback>
            </mc:AlternateContent>
          </w:r>
        </w:p>
        <w:p w14:paraId="3578D8C5" w14:textId="5E913285" w:rsidR="005A3169" w:rsidRDefault="0001285A">
          <w:r w:rsidRPr="00C960CF">
            <w:rPr>
              <w:rFonts w:ascii="Microsoft YaHei Light" w:eastAsia="Microsoft YaHei Light" w:hAnsi="Microsoft YaHei Light"/>
              <w:noProof/>
              <w:lang w:eastAsia="es-ES"/>
            </w:rPr>
            <mc:AlternateContent>
              <mc:Choice Requires="wps">
                <w:drawing>
                  <wp:anchor distT="0" distB="0" distL="114300" distR="114300" simplePos="0" relativeHeight="251743744" behindDoc="0" locked="0" layoutInCell="1" allowOverlap="1" wp14:anchorId="034C02A5" wp14:editId="668C5F78">
                    <wp:simplePos x="0" y="0"/>
                    <wp:positionH relativeFrom="page">
                      <wp:posOffset>3287395</wp:posOffset>
                    </wp:positionH>
                    <wp:positionV relativeFrom="page">
                      <wp:posOffset>8696447</wp:posOffset>
                    </wp:positionV>
                    <wp:extent cx="3726180" cy="1645920"/>
                    <wp:effectExtent l="0" t="0" r="7620" b="11430"/>
                    <wp:wrapNone/>
                    <wp:docPr id="103" name="Cuadro de texto 103"/>
                    <wp:cNvGraphicFramePr/>
                    <a:graphic xmlns:a="http://schemas.openxmlformats.org/drawingml/2006/main">
                      <a:graphicData uri="http://schemas.microsoft.com/office/word/2010/wordprocessingShape">
                        <wps:wsp>
                          <wps:cNvSpPr txBox="1"/>
                          <wps:spPr>
                            <a:xfrm>
                              <a:off x="0" y="0"/>
                              <a:ext cx="3726180" cy="16459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B84047" w14:textId="77777777" w:rsidR="0001285A" w:rsidRDefault="0001285A" w:rsidP="0001285A">
                                <w:pPr>
                                  <w:pStyle w:val="Sinespaciado"/>
                                  <w:spacing w:line="360" w:lineRule="auto"/>
                                  <w:rPr>
                                    <w:rFonts w:ascii="Times New Roman" w:eastAsia="Microsoft YaHei Light" w:hAnsi="Times New Roman" w:cs="Times New Roman"/>
                                    <w:color w:val="595959" w:themeColor="text1" w:themeTint="A6"/>
                                    <w:sz w:val="26"/>
                                    <w:szCs w:val="26"/>
                                  </w:rPr>
                                </w:pPr>
                                <w:r w:rsidRPr="002C2618">
                                  <w:rPr>
                                    <w:rFonts w:ascii="Times New Roman" w:eastAsia="Microsoft YaHei Light" w:hAnsi="Times New Roman" w:cs="Times New Roman"/>
                                    <w:color w:val="595959" w:themeColor="text1" w:themeTint="A6"/>
                                    <w:sz w:val="26"/>
                                    <w:szCs w:val="26"/>
                                  </w:rPr>
                                  <w:t>Materia: Técnicas Digitales II - Ing. Electrónica</w:t>
                                </w:r>
                              </w:p>
                              <w:p w14:paraId="6786D169" w14:textId="77777777" w:rsidR="0001285A" w:rsidRDefault="0001285A" w:rsidP="0001285A">
                                <w:pPr>
                                  <w:pStyle w:val="Sinespaciado"/>
                                  <w:spacing w:line="360" w:lineRule="auto"/>
                                  <w:rPr>
                                    <w:rFonts w:ascii="Times New Roman" w:eastAsia="Microsoft YaHei Light" w:hAnsi="Times New Roman" w:cs="Times New Roman"/>
                                    <w:color w:val="595959" w:themeColor="text1" w:themeTint="A6"/>
                                    <w:sz w:val="26"/>
                                    <w:szCs w:val="26"/>
                                  </w:rPr>
                                </w:pPr>
                                <w:r>
                                  <w:rPr>
                                    <w:rFonts w:ascii="Times New Roman" w:eastAsia="Microsoft YaHei Light" w:hAnsi="Times New Roman" w:cs="Times New Roman"/>
                                    <w:color w:val="595959" w:themeColor="text1" w:themeTint="A6"/>
                                    <w:sz w:val="26"/>
                                    <w:szCs w:val="26"/>
                                  </w:rPr>
                                  <w:t>Profesor: Ing. Adrian Laiuppa</w:t>
                                </w:r>
                              </w:p>
                              <w:p w14:paraId="3A1C9F75" w14:textId="77777777" w:rsidR="0001285A" w:rsidRPr="002C2618" w:rsidRDefault="0001285A" w:rsidP="0001285A">
                                <w:pPr>
                                  <w:pStyle w:val="Sinespaciado"/>
                                  <w:spacing w:line="360" w:lineRule="auto"/>
                                  <w:rPr>
                                    <w:rFonts w:ascii="Times New Roman" w:eastAsia="Microsoft YaHei Light" w:hAnsi="Times New Roman" w:cs="Times New Roman"/>
                                    <w:color w:val="595959" w:themeColor="text1" w:themeTint="A6"/>
                                    <w:sz w:val="26"/>
                                    <w:szCs w:val="26"/>
                                  </w:rPr>
                                </w:pPr>
                                <w:r>
                                  <w:rPr>
                                    <w:rFonts w:ascii="Times New Roman" w:eastAsia="Microsoft YaHei Light" w:hAnsi="Times New Roman" w:cs="Times New Roman"/>
                                    <w:color w:val="595959" w:themeColor="text1" w:themeTint="A6"/>
                                    <w:sz w:val="26"/>
                                    <w:szCs w:val="26"/>
                                  </w:rPr>
                                  <w:t>Ayudante: Ing. Germán Feres</w:t>
                                </w:r>
                              </w:p>
                              <w:p w14:paraId="771E1E12" w14:textId="77777777" w:rsidR="0001285A" w:rsidRPr="002C2618" w:rsidRDefault="0001285A" w:rsidP="0001285A">
                                <w:pPr>
                                  <w:pStyle w:val="Sinespaciado"/>
                                  <w:spacing w:line="360" w:lineRule="auto"/>
                                  <w:rPr>
                                    <w:rFonts w:ascii="Times New Roman" w:eastAsia="Microsoft YaHei Light" w:hAnsi="Times New Roman" w:cs="Times New Roman"/>
                                    <w:color w:val="595959" w:themeColor="text1" w:themeTint="A6"/>
                                    <w:sz w:val="26"/>
                                    <w:szCs w:val="26"/>
                                  </w:rPr>
                                </w:pPr>
                                <w:r w:rsidRPr="002C2618">
                                  <w:rPr>
                                    <w:rFonts w:ascii="Times New Roman" w:eastAsia="Microsoft YaHei Light" w:hAnsi="Times New Roman" w:cs="Times New Roman"/>
                                    <w:color w:val="595959" w:themeColor="text1" w:themeTint="A6"/>
                                    <w:sz w:val="26"/>
                                    <w:szCs w:val="26"/>
                                  </w:rPr>
                                  <w:t xml:space="preserve">Integrantes: Alvarez Diego </w:t>
                                </w:r>
                                <w:r>
                                  <w:rPr>
                                    <w:rFonts w:ascii="Times New Roman" w:eastAsia="Microsoft YaHei Light" w:hAnsi="Times New Roman" w:cs="Times New Roman"/>
                                    <w:color w:val="595959" w:themeColor="text1" w:themeTint="A6"/>
                                    <w:sz w:val="26"/>
                                    <w:szCs w:val="26"/>
                                  </w:rPr>
                                  <w:t>-</w:t>
                                </w:r>
                                <w:r w:rsidRPr="002C2618">
                                  <w:rPr>
                                    <w:rFonts w:ascii="Times New Roman" w:eastAsia="Microsoft YaHei Light" w:hAnsi="Times New Roman" w:cs="Times New Roman"/>
                                    <w:color w:val="595959" w:themeColor="text1" w:themeTint="A6"/>
                                    <w:sz w:val="26"/>
                                    <w:szCs w:val="26"/>
                                  </w:rPr>
                                  <w:t xml:space="preserve"> Loidi Marcos</w:t>
                                </w:r>
                              </w:p>
                              <w:p w14:paraId="59749F2F" w14:textId="77777777" w:rsidR="0001285A" w:rsidRPr="002C2618" w:rsidRDefault="0001285A" w:rsidP="0001285A">
                                <w:pPr>
                                  <w:pStyle w:val="Sinespaciado"/>
                                  <w:spacing w:line="360" w:lineRule="auto"/>
                                  <w:rPr>
                                    <w:rFonts w:ascii="Times New Roman" w:eastAsia="Microsoft YaHei Light" w:hAnsi="Times New Roman" w:cs="Times New Roman"/>
                                    <w:color w:val="595959" w:themeColor="text1" w:themeTint="A6"/>
                                    <w:sz w:val="26"/>
                                    <w:szCs w:val="26"/>
                                  </w:rPr>
                                </w:pPr>
                                <w:r w:rsidRPr="002C2618">
                                  <w:rPr>
                                    <w:rFonts w:ascii="Times New Roman" w:eastAsia="Microsoft YaHei Light" w:hAnsi="Times New Roman" w:cs="Times New Roman"/>
                                    <w:color w:val="595959" w:themeColor="text1" w:themeTint="A6"/>
                                    <w:sz w:val="26"/>
                                    <w:szCs w:val="26"/>
                                  </w:rPr>
                                  <w:t>UTN FRBB</w:t>
                                </w:r>
                              </w:p>
                              <w:p w14:paraId="6A0BB7A5" w14:textId="77777777" w:rsidR="0001285A" w:rsidRPr="0053582D" w:rsidRDefault="0001285A" w:rsidP="0001285A">
                                <w:pPr>
                                  <w:pStyle w:val="Sinespaciado"/>
                                  <w:rPr>
                                    <w:rFonts w:ascii="Microsoft YaHei Light" w:eastAsia="Microsoft YaHei Light" w:hAnsi="Microsoft YaHei Light"/>
                                    <w:color w:val="595959" w:themeColor="text1" w:themeTint="A6"/>
                                    <w:sz w:val="44"/>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34C02A5" id="Cuadro de texto 103" o:spid="_x0000_s1056" type="#_x0000_t202" style="position:absolute;margin-left:258.85pt;margin-top:684.75pt;width:293.4pt;height:129.6pt;z-index:251743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" filled="f" stroked="f" strokeweight=".5pt">
                    <v:textbox inset="0,0,0,0">
                      <w:txbxContent>
                        <w:p w14:paraId="70B84047" w14:textId="77777777" w:rsidR="0001285A" w:rsidRDefault="0001285A" w:rsidP="0001285A">
                          <w:pPr>
                            <w:pStyle w:val="Sinespaciado"/>
                            <w:spacing w:line="360" w:lineRule="auto"/>
                            <w:rPr>
                              <w:rFonts w:ascii="Times New Roman" w:eastAsia="Microsoft YaHei Light" w:hAnsi="Times New Roman" w:cs="Times New Roman"/>
                              <w:color w:val="595959" w:themeColor="text1" w:themeTint="A6"/>
                              <w:sz w:val="26"/>
                              <w:szCs w:val="26"/>
                            </w:rPr>
                          </w:pPr>
                          <w:r w:rsidRPr="002C2618">
                            <w:rPr>
                              <w:rFonts w:ascii="Times New Roman" w:eastAsia="Microsoft YaHei Light" w:hAnsi="Times New Roman" w:cs="Times New Roman"/>
                              <w:color w:val="595959" w:themeColor="text1" w:themeTint="A6"/>
                              <w:sz w:val="26"/>
                              <w:szCs w:val="26"/>
                            </w:rPr>
                            <w:t>Materia: Técnicas Digitales II - Ing. Electrónica</w:t>
                          </w:r>
                        </w:p>
                        <w:p w14:paraId="6786D169" w14:textId="77777777" w:rsidR="0001285A" w:rsidRDefault="0001285A" w:rsidP="0001285A">
                          <w:pPr>
                            <w:pStyle w:val="Sinespaciado"/>
                            <w:spacing w:line="360" w:lineRule="auto"/>
                            <w:rPr>
                              <w:rFonts w:ascii="Times New Roman" w:eastAsia="Microsoft YaHei Light" w:hAnsi="Times New Roman" w:cs="Times New Roman"/>
                              <w:color w:val="595959" w:themeColor="text1" w:themeTint="A6"/>
                              <w:sz w:val="26"/>
                              <w:szCs w:val="26"/>
                            </w:rPr>
                          </w:pPr>
                          <w:r>
                            <w:rPr>
                              <w:rFonts w:ascii="Times New Roman" w:eastAsia="Microsoft YaHei Light" w:hAnsi="Times New Roman" w:cs="Times New Roman"/>
                              <w:color w:val="595959" w:themeColor="text1" w:themeTint="A6"/>
                              <w:sz w:val="26"/>
                              <w:szCs w:val="26"/>
                            </w:rPr>
                            <w:t>Profesor: Ing. Adrian Laiuppa</w:t>
                          </w:r>
                        </w:p>
                        <w:p w14:paraId="3A1C9F75" w14:textId="77777777" w:rsidR="0001285A" w:rsidRPr="002C2618" w:rsidRDefault="0001285A" w:rsidP="0001285A">
                          <w:pPr>
                            <w:pStyle w:val="Sinespaciado"/>
                            <w:spacing w:line="360" w:lineRule="auto"/>
                            <w:rPr>
                              <w:rFonts w:ascii="Times New Roman" w:eastAsia="Microsoft YaHei Light" w:hAnsi="Times New Roman" w:cs="Times New Roman"/>
                              <w:color w:val="595959" w:themeColor="text1" w:themeTint="A6"/>
                              <w:sz w:val="26"/>
                              <w:szCs w:val="26"/>
                            </w:rPr>
                          </w:pPr>
                          <w:r>
                            <w:rPr>
                              <w:rFonts w:ascii="Times New Roman" w:eastAsia="Microsoft YaHei Light" w:hAnsi="Times New Roman" w:cs="Times New Roman"/>
                              <w:color w:val="595959" w:themeColor="text1" w:themeTint="A6"/>
                              <w:sz w:val="26"/>
                              <w:szCs w:val="26"/>
                            </w:rPr>
                            <w:t>Ayudante: Ing. Germán Feres</w:t>
                          </w:r>
                        </w:p>
                        <w:p w14:paraId="771E1E12" w14:textId="77777777" w:rsidR="0001285A" w:rsidRPr="002C2618" w:rsidRDefault="0001285A" w:rsidP="0001285A">
                          <w:pPr>
                            <w:pStyle w:val="Sinespaciado"/>
                            <w:spacing w:line="360" w:lineRule="auto"/>
                            <w:rPr>
                              <w:rFonts w:ascii="Times New Roman" w:eastAsia="Microsoft YaHei Light" w:hAnsi="Times New Roman" w:cs="Times New Roman"/>
                              <w:color w:val="595959" w:themeColor="text1" w:themeTint="A6"/>
                              <w:sz w:val="26"/>
                              <w:szCs w:val="26"/>
                            </w:rPr>
                          </w:pPr>
                          <w:r w:rsidRPr="002C2618">
                            <w:rPr>
                              <w:rFonts w:ascii="Times New Roman" w:eastAsia="Microsoft YaHei Light" w:hAnsi="Times New Roman" w:cs="Times New Roman"/>
                              <w:color w:val="595959" w:themeColor="text1" w:themeTint="A6"/>
                              <w:sz w:val="26"/>
                              <w:szCs w:val="26"/>
                            </w:rPr>
                            <w:t xml:space="preserve">Integrantes: Alvarez Diego </w:t>
                          </w:r>
                          <w:r>
                            <w:rPr>
                              <w:rFonts w:ascii="Times New Roman" w:eastAsia="Microsoft YaHei Light" w:hAnsi="Times New Roman" w:cs="Times New Roman"/>
                              <w:color w:val="595959" w:themeColor="text1" w:themeTint="A6"/>
                              <w:sz w:val="26"/>
                              <w:szCs w:val="26"/>
                            </w:rPr>
                            <w:t>-</w:t>
                          </w:r>
                          <w:r w:rsidRPr="002C2618">
                            <w:rPr>
                              <w:rFonts w:ascii="Times New Roman" w:eastAsia="Microsoft YaHei Light" w:hAnsi="Times New Roman" w:cs="Times New Roman"/>
                              <w:color w:val="595959" w:themeColor="text1" w:themeTint="A6"/>
                              <w:sz w:val="26"/>
                              <w:szCs w:val="26"/>
                            </w:rPr>
                            <w:t xml:space="preserve"> Loidi Marcos</w:t>
                          </w:r>
                        </w:p>
                        <w:p w14:paraId="59749F2F" w14:textId="77777777" w:rsidR="0001285A" w:rsidRPr="002C2618" w:rsidRDefault="0001285A" w:rsidP="0001285A">
                          <w:pPr>
                            <w:pStyle w:val="Sinespaciado"/>
                            <w:spacing w:line="360" w:lineRule="auto"/>
                            <w:rPr>
                              <w:rFonts w:ascii="Times New Roman" w:eastAsia="Microsoft YaHei Light" w:hAnsi="Times New Roman" w:cs="Times New Roman"/>
                              <w:color w:val="595959" w:themeColor="text1" w:themeTint="A6"/>
                              <w:sz w:val="26"/>
                              <w:szCs w:val="26"/>
                            </w:rPr>
                          </w:pPr>
                          <w:r w:rsidRPr="002C2618">
                            <w:rPr>
                              <w:rFonts w:ascii="Times New Roman" w:eastAsia="Microsoft YaHei Light" w:hAnsi="Times New Roman" w:cs="Times New Roman"/>
                              <w:color w:val="595959" w:themeColor="text1" w:themeTint="A6"/>
                              <w:sz w:val="26"/>
                              <w:szCs w:val="26"/>
                            </w:rPr>
                            <w:t>UTN FRBB</w:t>
                          </w:r>
                        </w:p>
                        <w:p w14:paraId="6A0BB7A5" w14:textId="77777777" w:rsidR="0001285A" w:rsidRPr="0053582D" w:rsidRDefault="0001285A" w:rsidP="0001285A">
                          <w:pPr>
                            <w:pStyle w:val="Sinespaciado"/>
                            <w:rPr>
                              <w:rFonts w:ascii="Microsoft YaHei Light" w:eastAsia="Microsoft YaHei Light" w:hAnsi="Microsoft YaHei Light"/>
                              <w:color w:val="595959" w:themeColor="text1" w:themeTint="A6"/>
                              <w:sz w:val="44"/>
                              <w:szCs w:val="20"/>
                            </w:rPr>
                          </w:pPr>
                        </w:p>
                      </w:txbxContent>
                    </v:textbox>
                    <w10:wrap anchorx="page" anchory="page"/>
                  </v:shape>
                </w:pict>
              </mc:Fallback>
            </mc:AlternateContent>
          </w:r>
          <w:r w:rsidR="005A3169">
            <w:br w:type="page"/>
          </w:r>
        </w:p>
      </w:sdtContent>
    </w:sdt>
    <w:sdt>
      <w:sdtPr>
        <w:rPr>
          <w:rFonts w:ascii="Times New Roman" w:eastAsiaTheme="minorEastAsia" w:hAnsi="Times New Roman" w:cs="Times New Roman"/>
          <w:color w:val="auto"/>
          <w:sz w:val="22"/>
          <w:szCs w:val="22"/>
          <w:lang w:val="es-ES"/>
        </w:rPr>
        <w:id w:val="1704985095"/>
        <w:docPartObj>
          <w:docPartGallery w:val="Table of Contents"/>
          <w:docPartUnique/>
        </w:docPartObj>
      </w:sdtPr>
      <w:sdtEndPr>
        <w:rPr>
          <w:rFonts w:asciiTheme="minorHAnsi" w:hAnsiTheme="minorHAnsi"/>
        </w:rPr>
      </w:sdtEndPr>
      <w:sdtContent>
        <w:p w14:paraId="5CAD7613" w14:textId="076DB606" w:rsidR="0067717B" w:rsidRPr="000A66A8" w:rsidRDefault="0049143C">
          <w:pPr>
            <w:pStyle w:val="TtuloTDC"/>
            <w:rPr>
              <w:rFonts w:ascii="Times New Roman" w:hAnsi="Times New Roman" w:cs="Times New Roman"/>
              <w:lang w:val="es-ES"/>
            </w:rPr>
          </w:pPr>
          <w:r w:rsidRPr="000A66A8">
            <w:rPr>
              <w:rFonts w:ascii="Times New Roman" w:hAnsi="Times New Roman" w:cs="Times New Roman"/>
              <w:lang w:val="es-ES"/>
            </w:rPr>
            <w:t>Índice</w:t>
          </w:r>
        </w:p>
        <w:p w14:paraId="16ECB975" w14:textId="77777777" w:rsidR="0001285A" w:rsidRPr="000A66A8" w:rsidRDefault="0001285A" w:rsidP="0001285A">
          <w:pPr>
            <w:rPr>
              <w:rFonts w:ascii="Times New Roman" w:hAnsi="Times New Roman" w:cs="Times New Roman"/>
              <w:lang w:val="es-ES"/>
            </w:rPr>
          </w:pPr>
        </w:p>
        <w:p w14:paraId="05979072" w14:textId="3A7C95F7" w:rsidR="0067717B" w:rsidRPr="00CE07E5" w:rsidRDefault="0067717B" w:rsidP="00D3068E">
          <w:pPr>
            <w:pStyle w:val="TDC1"/>
          </w:pPr>
          <w:r w:rsidRPr="00CE07E5">
            <w:t>Descripción general</w:t>
          </w:r>
          <w:r w:rsidRPr="00D3068E">
            <w:rPr>
              <w:b w:val="0"/>
            </w:rPr>
            <w:ptab w:relativeTo="margin" w:alignment="right" w:leader="dot"/>
          </w:r>
          <w:r w:rsidR="00CE07E5" w:rsidRPr="00D3068E">
            <w:rPr>
              <w:b w:val="0"/>
              <w:lang w:val="es-ES"/>
            </w:rPr>
            <w:t>4</w:t>
          </w:r>
          <w:del w:id="0" w:author="Diego Alvarez Rohlik" w:date="2018-12-06T18:42:00Z">
            <w:r w:rsidRPr="00CE07E5" w:rsidDel="00C666E3">
              <w:rPr>
                <w:lang w:val="es-ES"/>
              </w:rPr>
              <w:delText>1</w:delText>
            </w:r>
          </w:del>
        </w:p>
        <w:p w14:paraId="228D1B37" w14:textId="7AED48E5" w:rsidR="0067717B" w:rsidRPr="00CE07E5" w:rsidRDefault="0067717B" w:rsidP="003B2AE2">
          <w:pPr>
            <w:pStyle w:val="TDC2"/>
            <w:spacing w:line="276" w:lineRule="auto"/>
            <w:rPr>
              <w:rFonts w:ascii="Times New Roman" w:hAnsi="Times New Roman"/>
              <w:lang w:val="es-ES"/>
            </w:rPr>
          </w:pPr>
          <w:r w:rsidRPr="00CE07E5">
            <w:rPr>
              <w:rFonts w:ascii="Times New Roman" w:hAnsi="Times New Roman"/>
            </w:rPr>
            <w:t xml:space="preserve">1.1 Alimentación </w:t>
          </w:r>
          <w:r w:rsidRPr="00CE07E5">
            <w:rPr>
              <w:rFonts w:ascii="Times New Roman" w:hAnsi="Times New Roman"/>
            </w:rPr>
            <w:ptab w:relativeTo="margin" w:alignment="right" w:leader="dot"/>
          </w:r>
          <w:r w:rsidR="00CE07E5" w:rsidRPr="00CE07E5">
            <w:rPr>
              <w:rFonts w:ascii="Times New Roman" w:hAnsi="Times New Roman"/>
              <w:lang w:val="es-ES"/>
            </w:rPr>
            <w:t>4</w:t>
          </w:r>
          <w:del w:id="1" w:author="Diego Alvarez Rohlik" w:date="2018-12-06T18:42:00Z">
            <w:r w:rsidRPr="00CE07E5" w:rsidDel="00C666E3">
              <w:rPr>
                <w:rFonts w:ascii="Times New Roman" w:hAnsi="Times New Roman"/>
                <w:lang w:val="es-ES"/>
              </w:rPr>
              <w:delText>2</w:delText>
            </w:r>
          </w:del>
        </w:p>
        <w:p w14:paraId="69D8D06F" w14:textId="2E90B88F" w:rsidR="0067717B" w:rsidRPr="00CE07E5" w:rsidRDefault="0067717B" w:rsidP="003B2AE2">
          <w:pPr>
            <w:pStyle w:val="TDC2"/>
            <w:spacing w:line="276" w:lineRule="auto"/>
            <w:rPr>
              <w:rFonts w:ascii="Times New Roman" w:hAnsi="Times New Roman"/>
              <w:lang w:val="es-ES"/>
            </w:rPr>
          </w:pPr>
          <w:r w:rsidRPr="00CE07E5">
            <w:rPr>
              <w:rFonts w:ascii="Times New Roman" w:hAnsi="Times New Roman"/>
            </w:rPr>
            <w:t xml:space="preserve">1.2 Conexiones </w:t>
          </w:r>
          <w:r w:rsidRPr="00CE07E5">
            <w:rPr>
              <w:rFonts w:ascii="Times New Roman" w:hAnsi="Times New Roman"/>
            </w:rPr>
            <w:ptab w:relativeTo="margin" w:alignment="right" w:leader="dot"/>
          </w:r>
          <w:r w:rsidR="00CE07E5" w:rsidRPr="00CE07E5">
            <w:rPr>
              <w:rFonts w:ascii="Times New Roman" w:hAnsi="Times New Roman"/>
              <w:lang w:val="es-ES"/>
            </w:rPr>
            <w:t>4</w:t>
          </w:r>
          <w:del w:id="2" w:author="Diego Alvarez Rohlik" w:date="2018-12-06T18:42:00Z">
            <w:r w:rsidRPr="00CE07E5" w:rsidDel="00C666E3">
              <w:rPr>
                <w:rFonts w:ascii="Times New Roman" w:hAnsi="Times New Roman"/>
                <w:lang w:val="es-ES"/>
              </w:rPr>
              <w:delText>2</w:delText>
            </w:r>
          </w:del>
        </w:p>
        <w:p w14:paraId="1104A73A" w14:textId="0F634EF1" w:rsidR="0067717B" w:rsidRPr="00CE07E5" w:rsidRDefault="0067717B" w:rsidP="003B2AE2">
          <w:pPr>
            <w:pStyle w:val="TDC2"/>
            <w:spacing w:line="276" w:lineRule="auto"/>
            <w:rPr>
              <w:rFonts w:ascii="Times New Roman" w:hAnsi="Times New Roman"/>
              <w:lang w:val="es-ES"/>
            </w:rPr>
          </w:pPr>
          <w:r w:rsidRPr="00CE07E5">
            <w:rPr>
              <w:rFonts w:ascii="Times New Roman" w:hAnsi="Times New Roman"/>
            </w:rPr>
            <w:t xml:space="preserve">1.3 Encendido </w:t>
          </w:r>
          <w:r w:rsidRPr="00CE07E5">
            <w:rPr>
              <w:rFonts w:ascii="Times New Roman" w:hAnsi="Times New Roman"/>
            </w:rPr>
            <w:ptab w:relativeTo="margin" w:alignment="right" w:leader="dot"/>
          </w:r>
          <w:r w:rsidR="00CE07E5" w:rsidRPr="00CE07E5">
            <w:rPr>
              <w:rFonts w:ascii="Times New Roman" w:hAnsi="Times New Roman"/>
              <w:lang w:val="es-ES"/>
            </w:rPr>
            <w:t>5</w:t>
          </w:r>
          <w:del w:id="3" w:author="Diego Alvarez Rohlik" w:date="2018-12-06T18:42:00Z">
            <w:r w:rsidRPr="00CE07E5" w:rsidDel="00C666E3">
              <w:rPr>
                <w:rFonts w:ascii="Times New Roman" w:hAnsi="Times New Roman"/>
                <w:lang w:val="es-ES"/>
              </w:rPr>
              <w:delText>2</w:delText>
            </w:r>
          </w:del>
        </w:p>
        <w:p w14:paraId="2ACDCAB7" w14:textId="32EE9052" w:rsidR="0067717B" w:rsidRPr="00CE07E5" w:rsidRDefault="0067717B" w:rsidP="003B2AE2">
          <w:pPr>
            <w:pStyle w:val="TDC2"/>
            <w:spacing w:line="276" w:lineRule="auto"/>
            <w:rPr>
              <w:rFonts w:ascii="Times New Roman" w:hAnsi="Times New Roman"/>
              <w:lang w:val="es-ES"/>
            </w:rPr>
          </w:pPr>
          <w:r w:rsidRPr="00CE07E5">
            <w:rPr>
              <w:rFonts w:ascii="Times New Roman" w:hAnsi="Times New Roman"/>
            </w:rPr>
            <w:t xml:space="preserve">1.4 Interfaz de usuario </w:t>
          </w:r>
          <w:r w:rsidRPr="00CE07E5">
            <w:rPr>
              <w:rFonts w:ascii="Times New Roman" w:hAnsi="Times New Roman"/>
            </w:rPr>
            <w:ptab w:relativeTo="margin" w:alignment="right" w:leader="dot"/>
          </w:r>
          <w:r w:rsidR="00CE07E5" w:rsidRPr="00CE07E5">
            <w:rPr>
              <w:rFonts w:ascii="Times New Roman" w:hAnsi="Times New Roman"/>
              <w:lang w:val="es-ES"/>
            </w:rPr>
            <w:t>6</w:t>
          </w:r>
          <w:del w:id="4" w:author="Diego Alvarez Rohlik" w:date="2018-12-06T18:42:00Z">
            <w:r w:rsidRPr="00CE07E5" w:rsidDel="00C666E3">
              <w:rPr>
                <w:rFonts w:ascii="Times New Roman" w:hAnsi="Times New Roman"/>
                <w:lang w:val="es-ES"/>
              </w:rPr>
              <w:delText>2</w:delText>
            </w:r>
          </w:del>
        </w:p>
        <w:p w14:paraId="224F970E" w14:textId="0D5DFEE1" w:rsidR="0067717B" w:rsidRPr="00CE07E5" w:rsidRDefault="0067717B" w:rsidP="003B2AE2">
          <w:pPr>
            <w:pStyle w:val="TDC2"/>
            <w:spacing w:line="276" w:lineRule="auto"/>
            <w:rPr>
              <w:rFonts w:ascii="Times New Roman" w:hAnsi="Times New Roman"/>
              <w:lang w:val="es-ES"/>
            </w:rPr>
          </w:pPr>
          <w:r w:rsidRPr="00CE07E5">
            <w:rPr>
              <w:rFonts w:ascii="Times New Roman" w:hAnsi="Times New Roman"/>
            </w:rPr>
            <w:t>1.5 Tipos de cultivos</w:t>
          </w:r>
          <w:r w:rsidRPr="00CE07E5">
            <w:rPr>
              <w:rFonts w:ascii="Times New Roman" w:hAnsi="Times New Roman"/>
            </w:rPr>
            <w:ptab w:relativeTo="margin" w:alignment="right" w:leader="dot"/>
          </w:r>
          <w:r w:rsidR="00CE07E5" w:rsidRPr="00CE07E5">
            <w:rPr>
              <w:rFonts w:ascii="Times New Roman" w:hAnsi="Times New Roman"/>
              <w:lang w:val="es-ES"/>
            </w:rPr>
            <w:t>6</w:t>
          </w:r>
          <w:del w:id="5" w:author="Diego Alvarez Rohlik" w:date="2018-12-06T18:42:00Z">
            <w:r w:rsidRPr="00CE07E5" w:rsidDel="00C666E3">
              <w:rPr>
                <w:rFonts w:ascii="Times New Roman" w:hAnsi="Times New Roman"/>
                <w:lang w:val="es-ES"/>
              </w:rPr>
              <w:delText>2</w:delText>
            </w:r>
          </w:del>
        </w:p>
        <w:p w14:paraId="160C0BB0" w14:textId="50C9E887" w:rsidR="0067717B" w:rsidRPr="00CE07E5" w:rsidRDefault="0067717B" w:rsidP="003B2AE2">
          <w:pPr>
            <w:pStyle w:val="TDC2"/>
            <w:rPr>
              <w:rFonts w:ascii="Times New Roman" w:hAnsi="Times New Roman"/>
              <w:lang w:val="es-ES"/>
            </w:rPr>
          </w:pPr>
          <w:r w:rsidRPr="00CE07E5">
            <w:rPr>
              <w:rFonts w:ascii="Times New Roman" w:hAnsi="Times New Roman"/>
            </w:rPr>
            <w:t>1.6 Operación</w:t>
          </w:r>
          <w:r w:rsidRPr="00CE07E5">
            <w:rPr>
              <w:rFonts w:ascii="Times New Roman" w:hAnsi="Times New Roman"/>
            </w:rPr>
            <w:ptab w:relativeTo="margin" w:alignment="right" w:leader="dot"/>
          </w:r>
          <w:r w:rsidR="00CE07E5" w:rsidRPr="00CE07E5">
            <w:rPr>
              <w:rFonts w:ascii="Times New Roman" w:hAnsi="Times New Roman"/>
              <w:lang w:val="es-ES"/>
            </w:rPr>
            <w:t>6</w:t>
          </w:r>
          <w:del w:id="6" w:author="Diego Alvarez Rohlik" w:date="2018-12-06T18:42:00Z">
            <w:r w:rsidRPr="00CE07E5" w:rsidDel="00C666E3">
              <w:rPr>
                <w:rFonts w:ascii="Times New Roman" w:hAnsi="Times New Roman"/>
                <w:lang w:val="es-ES"/>
              </w:rPr>
              <w:delText>2</w:delText>
            </w:r>
          </w:del>
        </w:p>
        <w:p w14:paraId="4AF5EE8B" w14:textId="7628B5C9" w:rsidR="0067717B" w:rsidRPr="00CE07E5" w:rsidRDefault="0067717B" w:rsidP="00D3068E">
          <w:pPr>
            <w:pStyle w:val="TDC1"/>
          </w:pPr>
          <w:r w:rsidRPr="00CE07E5">
            <w:t>Hardware</w:t>
          </w:r>
          <w:r w:rsidRPr="00D3068E">
            <w:rPr>
              <w:b w:val="0"/>
            </w:rPr>
            <w:ptab w:relativeTo="margin" w:alignment="right" w:leader="dot"/>
          </w:r>
          <w:r w:rsidR="00CE07E5" w:rsidRPr="00D3068E">
            <w:rPr>
              <w:b w:val="0"/>
              <w:lang w:val="es-ES"/>
            </w:rPr>
            <w:t>6</w:t>
          </w:r>
          <w:del w:id="7" w:author="Diego Alvarez Rohlik" w:date="2018-12-06T18:42:00Z">
            <w:r w:rsidRPr="00CE07E5" w:rsidDel="00C666E3">
              <w:rPr>
                <w:lang w:val="es-ES"/>
              </w:rPr>
              <w:delText>1</w:delText>
            </w:r>
          </w:del>
        </w:p>
        <w:p w14:paraId="4EBE86DC" w14:textId="52AFFC36" w:rsidR="000A0F4D" w:rsidRPr="00CE07E5" w:rsidRDefault="000A0F4D" w:rsidP="003B2AE2">
          <w:pPr>
            <w:pStyle w:val="TDC2"/>
            <w:spacing w:line="276" w:lineRule="auto"/>
            <w:rPr>
              <w:rFonts w:ascii="Times New Roman" w:hAnsi="Times New Roman"/>
              <w:lang w:val="es-ES"/>
            </w:rPr>
          </w:pPr>
          <w:r w:rsidRPr="00CE07E5">
            <w:rPr>
              <w:rFonts w:ascii="Times New Roman" w:hAnsi="Times New Roman"/>
            </w:rPr>
            <w:t>2.1 Diagrama de bloques</w:t>
          </w:r>
          <w:r w:rsidRPr="00CE07E5">
            <w:rPr>
              <w:rFonts w:ascii="Times New Roman" w:hAnsi="Times New Roman"/>
            </w:rPr>
            <w:ptab w:relativeTo="margin" w:alignment="right" w:leader="dot"/>
          </w:r>
          <w:r w:rsidR="00CE07E5" w:rsidRPr="00CE07E5">
            <w:rPr>
              <w:rFonts w:ascii="Times New Roman" w:hAnsi="Times New Roman"/>
              <w:lang w:val="es-ES"/>
            </w:rPr>
            <w:t>6</w:t>
          </w:r>
          <w:del w:id="8" w:author="Diego Alvarez Rohlik" w:date="2018-12-06T18:43:00Z">
            <w:r w:rsidRPr="00CE07E5" w:rsidDel="00C666E3">
              <w:rPr>
                <w:rFonts w:ascii="Times New Roman" w:hAnsi="Times New Roman"/>
                <w:lang w:val="es-ES"/>
              </w:rPr>
              <w:delText>2</w:delText>
            </w:r>
          </w:del>
        </w:p>
        <w:p w14:paraId="4F4BDDCF" w14:textId="5C253FE7" w:rsidR="000A0F4D" w:rsidRPr="00CE07E5" w:rsidRDefault="000A0F4D" w:rsidP="003B2AE2">
          <w:pPr>
            <w:pStyle w:val="TDC2"/>
            <w:spacing w:line="276" w:lineRule="auto"/>
            <w:rPr>
              <w:rFonts w:ascii="Times New Roman" w:hAnsi="Times New Roman"/>
              <w:lang w:val="es-ES"/>
            </w:rPr>
          </w:pPr>
          <w:r w:rsidRPr="00CE07E5">
            <w:rPr>
              <w:rFonts w:ascii="Times New Roman" w:hAnsi="Times New Roman"/>
            </w:rPr>
            <w:t>2.2 Circuito esquemático</w:t>
          </w:r>
          <w:r w:rsidRPr="00CE07E5">
            <w:rPr>
              <w:rFonts w:ascii="Times New Roman" w:hAnsi="Times New Roman"/>
            </w:rPr>
            <w:ptab w:relativeTo="margin" w:alignment="right" w:leader="dot"/>
          </w:r>
          <w:r w:rsidR="00CE07E5" w:rsidRPr="00CE07E5">
            <w:rPr>
              <w:rFonts w:ascii="Times New Roman" w:hAnsi="Times New Roman"/>
              <w:lang w:val="es-ES"/>
            </w:rPr>
            <w:t>7</w:t>
          </w:r>
          <w:del w:id="9" w:author="Diego Alvarez Rohlik" w:date="2018-12-06T18:43:00Z">
            <w:r w:rsidRPr="00CE07E5" w:rsidDel="00C666E3">
              <w:rPr>
                <w:rFonts w:ascii="Times New Roman" w:hAnsi="Times New Roman"/>
                <w:lang w:val="es-ES"/>
              </w:rPr>
              <w:delText>2</w:delText>
            </w:r>
          </w:del>
        </w:p>
        <w:p w14:paraId="43438E9D" w14:textId="6F6BB629" w:rsidR="000A0F4D" w:rsidRPr="00CE07E5" w:rsidRDefault="000A0F4D" w:rsidP="003B2AE2">
          <w:pPr>
            <w:pStyle w:val="TDC2"/>
            <w:spacing w:line="276" w:lineRule="auto"/>
            <w:rPr>
              <w:rFonts w:ascii="Times New Roman" w:hAnsi="Times New Roman"/>
              <w:lang w:val="es-ES"/>
            </w:rPr>
          </w:pPr>
          <w:r w:rsidRPr="00CE07E5">
            <w:rPr>
              <w:rFonts w:ascii="Times New Roman" w:hAnsi="Times New Roman"/>
            </w:rPr>
            <w:t>2.3 Descripción del circuito</w:t>
          </w:r>
          <w:r w:rsidRPr="00CE07E5">
            <w:rPr>
              <w:rFonts w:ascii="Times New Roman" w:hAnsi="Times New Roman"/>
            </w:rPr>
            <w:ptab w:relativeTo="margin" w:alignment="right" w:leader="dot"/>
          </w:r>
          <w:r w:rsidR="00CE07E5" w:rsidRPr="00CE07E5">
            <w:rPr>
              <w:rFonts w:ascii="Times New Roman" w:hAnsi="Times New Roman"/>
              <w:lang w:val="es-ES"/>
            </w:rPr>
            <w:t>9</w:t>
          </w:r>
          <w:del w:id="10" w:author="Diego Alvarez Rohlik" w:date="2018-12-06T18:43:00Z">
            <w:r w:rsidRPr="00CE07E5" w:rsidDel="00C666E3">
              <w:rPr>
                <w:rFonts w:ascii="Times New Roman" w:hAnsi="Times New Roman"/>
                <w:lang w:val="es-ES"/>
              </w:rPr>
              <w:delText>2</w:delText>
            </w:r>
          </w:del>
        </w:p>
        <w:p w14:paraId="2B238694" w14:textId="701778F4" w:rsidR="000A0F4D" w:rsidRPr="00CE07E5" w:rsidRDefault="000A0F4D" w:rsidP="003B2AE2">
          <w:pPr>
            <w:pStyle w:val="TDC2"/>
            <w:spacing w:line="276" w:lineRule="auto"/>
            <w:rPr>
              <w:rFonts w:ascii="Times New Roman" w:hAnsi="Times New Roman"/>
              <w:lang w:val="es-ES"/>
            </w:rPr>
          </w:pPr>
          <w:r w:rsidRPr="00CE07E5">
            <w:rPr>
              <w:rFonts w:ascii="Times New Roman" w:hAnsi="Times New Roman"/>
            </w:rPr>
            <w:t>2.4 Circuito impreso</w:t>
          </w:r>
          <w:r w:rsidRPr="00CE07E5">
            <w:rPr>
              <w:rFonts w:ascii="Times New Roman" w:hAnsi="Times New Roman"/>
            </w:rPr>
            <w:ptab w:relativeTo="margin" w:alignment="right" w:leader="dot"/>
          </w:r>
          <w:r w:rsidR="00CE07E5" w:rsidRPr="00CE07E5">
            <w:rPr>
              <w:rFonts w:ascii="Times New Roman" w:hAnsi="Times New Roman"/>
              <w:lang w:val="es-ES"/>
            </w:rPr>
            <w:t>10</w:t>
          </w:r>
          <w:del w:id="11" w:author="Diego Alvarez Rohlik" w:date="2018-12-06T18:43:00Z">
            <w:r w:rsidRPr="00CE07E5" w:rsidDel="00C666E3">
              <w:rPr>
                <w:rFonts w:ascii="Times New Roman" w:hAnsi="Times New Roman"/>
                <w:lang w:val="es-ES"/>
              </w:rPr>
              <w:delText>2</w:delText>
            </w:r>
          </w:del>
        </w:p>
        <w:p w14:paraId="21C77900" w14:textId="52D2914D" w:rsidR="000A0F4D" w:rsidRPr="00CE07E5" w:rsidRDefault="000A0F4D" w:rsidP="003B2AE2">
          <w:pPr>
            <w:pStyle w:val="TDC2"/>
            <w:spacing w:line="276" w:lineRule="auto"/>
            <w:rPr>
              <w:rFonts w:ascii="Times New Roman" w:hAnsi="Times New Roman"/>
              <w:lang w:val="es-ES"/>
            </w:rPr>
          </w:pPr>
          <w:r w:rsidRPr="00CE07E5">
            <w:rPr>
              <w:rFonts w:ascii="Times New Roman" w:hAnsi="Times New Roman"/>
            </w:rPr>
            <w:t>2.5 Sensores</w:t>
          </w:r>
          <w:r w:rsidRPr="00CE07E5">
            <w:rPr>
              <w:rFonts w:ascii="Times New Roman" w:hAnsi="Times New Roman"/>
            </w:rPr>
            <w:ptab w:relativeTo="margin" w:alignment="right" w:leader="dot"/>
          </w:r>
          <w:ins w:id="12" w:author="Diego Alvarez Rohlik" w:date="2018-12-06T18:43:00Z">
            <w:r w:rsidR="00C666E3" w:rsidRPr="00CE07E5">
              <w:rPr>
                <w:rFonts w:ascii="Times New Roman" w:hAnsi="Times New Roman"/>
                <w:lang w:val="es-ES"/>
              </w:rPr>
              <w:t>1</w:t>
            </w:r>
          </w:ins>
          <w:r w:rsidR="00CE07E5" w:rsidRPr="00CE07E5">
            <w:rPr>
              <w:rFonts w:ascii="Times New Roman" w:hAnsi="Times New Roman"/>
              <w:lang w:val="es-ES"/>
            </w:rPr>
            <w:t>3</w:t>
          </w:r>
          <w:del w:id="13" w:author="Diego Alvarez Rohlik" w:date="2018-12-06T18:43:00Z">
            <w:r w:rsidRPr="00CE07E5" w:rsidDel="00C666E3">
              <w:rPr>
                <w:rFonts w:ascii="Times New Roman" w:hAnsi="Times New Roman"/>
                <w:lang w:val="es-ES"/>
              </w:rPr>
              <w:delText>2</w:delText>
            </w:r>
          </w:del>
        </w:p>
        <w:p w14:paraId="023C1B01" w14:textId="6E20B161" w:rsidR="000A66A8" w:rsidRPr="00CE07E5" w:rsidRDefault="000A66A8" w:rsidP="003B2AE2">
          <w:pPr>
            <w:tabs>
              <w:tab w:val="left" w:pos="1134"/>
            </w:tabs>
            <w:spacing w:line="276" w:lineRule="auto"/>
            <w:rPr>
              <w:rFonts w:ascii="Times New Roman" w:hAnsi="Times New Roman" w:cs="Times New Roman"/>
              <w:color w:val="000000" w:themeColor="text1"/>
              <w:lang w:val="es-ES"/>
            </w:rPr>
          </w:pPr>
          <w:r w:rsidRPr="00CE07E5">
            <w:rPr>
              <w:rFonts w:ascii="Times New Roman" w:hAnsi="Times New Roman" w:cs="Times New Roman"/>
              <w:lang w:val="es-ES"/>
            </w:rPr>
            <w:tab/>
          </w:r>
          <w:r w:rsidRPr="00CE07E5">
            <w:rPr>
              <w:rFonts w:ascii="Times New Roman" w:hAnsi="Times New Roman" w:cs="Times New Roman"/>
              <w:color w:val="000000" w:themeColor="text1"/>
            </w:rPr>
            <w:t>2.5</w:t>
          </w:r>
          <w:r w:rsidRPr="00CE07E5">
            <w:rPr>
              <w:rFonts w:ascii="Times New Roman" w:hAnsi="Times New Roman" w:cs="Times New Roman"/>
              <w:color w:val="000000" w:themeColor="text1"/>
            </w:rPr>
            <w:t>.1</w:t>
          </w:r>
          <w:r w:rsidRPr="00CE07E5">
            <w:rPr>
              <w:rFonts w:ascii="Times New Roman" w:hAnsi="Times New Roman" w:cs="Times New Roman"/>
              <w:color w:val="000000" w:themeColor="text1"/>
            </w:rPr>
            <w:t xml:space="preserve"> </w:t>
          </w:r>
          <w:r w:rsidRPr="00CE07E5">
            <w:rPr>
              <w:rFonts w:ascii="Times New Roman" w:hAnsi="Times New Roman" w:cs="Times New Roman"/>
              <w:color w:val="000000" w:themeColor="text1"/>
              <w:lang w:val="es-ES_tradnl"/>
            </w:rPr>
            <w:t>Sensor de humedad y temperatura DHT11</w:t>
          </w:r>
          <w:r w:rsidRPr="00CE07E5">
            <w:rPr>
              <w:rFonts w:ascii="Times New Roman" w:hAnsi="Times New Roman" w:cs="Times New Roman"/>
              <w:color w:val="000000" w:themeColor="text1"/>
            </w:rPr>
            <w:ptab w:relativeTo="margin" w:alignment="right" w:leader="dot"/>
          </w:r>
          <w:ins w:id="14" w:author="Diego Alvarez Rohlik" w:date="2018-12-06T18:43:00Z">
            <w:r w:rsidRPr="00CE07E5">
              <w:rPr>
                <w:rFonts w:ascii="Times New Roman" w:hAnsi="Times New Roman" w:cs="Times New Roman"/>
                <w:color w:val="000000" w:themeColor="text1"/>
                <w:lang w:val="es-ES"/>
              </w:rPr>
              <w:t>1</w:t>
            </w:r>
          </w:ins>
          <w:r w:rsidR="00CE07E5" w:rsidRPr="00CE07E5">
            <w:rPr>
              <w:rFonts w:ascii="Times New Roman" w:hAnsi="Times New Roman" w:cs="Times New Roman"/>
              <w:color w:val="000000" w:themeColor="text1"/>
              <w:lang w:val="es-ES"/>
            </w:rPr>
            <w:t>3</w:t>
          </w:r>
        </w:p>
        <w:p w14:paraId="3D00EE0B" w14:textId="0BC31926" w:rsidR="000A66A8" w:rsidRPr="00CE07E5" w:rsidRDefault="000A66A8" w:rsidP="003B2AE2">
          <w:pPr>
            <w:tabs>
              <w:tab w:val="left" w:pos="1134"/>
            </w:tabs>
            <w:spacing w:line="276" w:lineRule="auto"/>
            <w:rPr>
              <w:rFonts w:ascii="Times New Roman" w:hAnsi="Times New Roman" w:cs="Times New Roman"/>
              <w:color w:val="000000" w:themeColor="text1"/>
              <w:lang w:val="es-ES"/>
            </w:rPr>
          </w:pPr>
          <w:r w:rsidRPr="00CE07E5">
            <w:rPr>
              <w:rFonts w:ascii="Times New Roman" w:hAnsi="Times New Roman" w:cs="Times New Roman"/>
              <w:color w:val="000000" w:themeColor="text1"/>
              <w:lang w:val="es-ES"/>
            </w:rPr>
            <w:tab/>
          </w:r>
          <w:r w:rsidRPr="00CE07E5">
            <w:rPr>
              <w:rFonts w:ascii="Times New Roman" w:hAnsi="Times New Roman" w:cs="Times New Roman"/>
              <w:color w:val="000000" w:themeColor="text1"/>
            </w:rPr>
            <w:t>2.5.</w:t>
          </w:r>
          <w:r w:rsidRPr="00CE07E5">
            <w:rPr>
              <w:rFonts w:ascii="Times New Roman" w:hAnsi="Times New Roman" w:cs="Times New Roman"/>
              <w:color w:val="000000" w:themeColor="text1"/>
            </w:rPr>
            <w:t>2</w:t>
          </w:r>
          <w:r w:rsidRPr="00CE07E5">
            <w:rPr>
              <w:rFonts w:ascii="Times New Roman" w:hAnsi="Times New Roman" w:cs="Times New Roman"/>
              <w:color w:val="000000" w:themeColor="text1"/>
            </w:rPr>
            <w:t xml:space="preserve"> </w:t>
          </w:r>
          <w:r w:rsidRPr="00CE07E5">
            <w:rPr>
              <w:rFonts w:ascii="Times New Roman" w:hAnsi="Times New Roman" w:cs="Times New Roman"/>
              <w:lang w:val="es-ES_tradnl"/>
            </w:rPr>
            <w:t>Sensor de humedad de suelo YL-69</w:t>
          </w:r>
          <w:r w:rsidRPr="00CE07E5">
            <w:rPr>
              <w:rFonts w:ascii="Times New Roman" w:hAnsi="Times New Roman" w:cs="Times New Roman"/>
              <w:color w:val="000000" w:themeColor="text1"/>
            </w:rPr>
            <w:ptab w:relativeTo="margin" w:alignment="right" w:leader="dot"/>
          </w:r>
          <w:ins w:id="15" w:author="Diego Alvarez Rohlik" w:date="2018-12-06T18:43:00Z">
            <w:r w:rsidRPr="00CE07E5">
              <w:rPr>
                <w:rFonts w:ascii="Times New Roman" w:hAnsi="Times New Roman" w:cs="Times New Roman"/>
                <w:color w:val="000000" w:themeColor="text1"/>
                <w:lang w:val="es-ES"/>
              </w:rPr>
              <w:t>1</w:t>
            </w:r>
          </w:ins>
          <w:r w:rsidR="00CE07E5" w:rsidRPr="00CE07E5">
            <w:rPr>
              <w:rFonts w:ascii="Times New Roman" w:hAnsi="Times New Roman" w:cs="Times New Roman"/>
              <w:color w:val="000000" w:themeColor="text1"/>
              <w:lang w:val="es-ES"/>
            </w:rPr>
            <w:t>3</w:t>
          </w:r>
        </w:p>
        <w:p w14:paraId="05BEA836" w14:textId="0945ACA5" w:rsidR="000A66A8" w:rsidRPr="00CE07E5" w:rsidRDefault="000A66A8" w:rsidP="003B2AE2">
          <w:pPr>
            <w:tabs>
              <w:tab w:val="left" w:pos="1134"/>
            </w:tabs>
            <w:spacing w:line="276" w:lineRule="auto"/>
            <w:rPr>
              <w:rFonts w:ascii="Times New Roman" w:hAnsi="Times New Roman" w:cs="Times New Roman"/>
              <w:color w:val="000000" w:themeColor="text1"/>
              <w:lang w:val="es-ES"/>
            </w:rPr>
          </w:pPr>
          <w:r w:rsidRPr="00CE07E5">
            <w:rPr>
              <w:rFonts w:ascii="Times New Roman" w:hAnsi="Times New Roman" w:cs="Times New Roman"/>
              <w:color w:val="000000" w:themeColor="text1"/>
              <w:lang w:val="es-ES"/>
            </w:rPr>
            <w:tab/>
          </w:r>
          <w:r w:rsidRPr="00CE07E5">
            <w:rPr>
              <w:rFonts w:ascii="Times New Roman" w:hAnsi="Times New Roman" w:cs="Times New Roman"/>
              <w:color w:val="000000" w:themeColor="text1"/>
            </w:rPr>
            <w:t>2.5.</w:t>
          </w:r>
          <w:r w:rsidRPr="00CE07E5">
            <w:rPr>
              <w:rFonts w:ascii="Times New Roman" w:hAnsi="Times New Roman" w:cs="Times New Roman"/>
              <w:color w:val="000000" w:themeColor="text1"/>
            </w:rPr>
            <w:t>3</w:t>
          </w:r>
          <w:r w:rsidRPr="00CE07E5">
            <w:rPr>
              <w:rFonts w:ascii="Times New Roman" w:hAnsi="Times New Roman" w:cs="Times New Roman"/>
              <w:color w:val="000000" w:themeColor="text1"/>
            </w:rPr>
            <w:t xml:space="preserve"> </w:t>
          </w:r>
          <w:r w:rsidRPr="00CE07E5">
            <w:rPr>
              <w:rFonts w:ascii="Times New Roman" w:hAnsi="Times New Roman" w:cs="Times New Roman"/>
              <w:lang w:val="es-ES_tradnl"/>
            </w:rPr>
            <w:t>Sensor de luminosidad LDR</w:t>
          </w:r>
          <w:r w:rsidRPr="00CE07E5">
            <w:rPr>
              <w:rFonts w:ascii="Times New Roman" w:hAnsi="Times New Roman" w:cs="Times New Roman"/>
              <w:color w:val="000000" w:themeColor="text1"/>
            </w:rPr>
            <w:ptab w:relativeTo="margin" w:alignment="right" w:leader="dot"/>
          </w:r>
          <w:ins w:id="16" w:author="Diego Alvarez Rohlik" w:date="2018-12-06T18:43:00Z">
            <w:r w:rsidRPr="00CE07E5">
              <w:rPr>
                <w:rFonts w:ascii="Times New Roman" w:hAnsi="Times New Roman" w:cs="Times New Roman"/>
                <w:color w:val="000000" w:themeColor="text1"/>
                <w:lang w:val="es-ES"/>
              </w:rPr>
              <w:t>1</w:t>
            </w:r>
          </w:ins>
          <w:r w:rsidR="00CE07E5" w:rsidRPr="00CE07E5">
            <w:rPr>
              <w:rFonts w:ascii="Times New Roman" w:hAnsi="Times New Roman" w:cs="Times New Roman"/>
              <w:color w:val="000000" w:themeColor="text1"/>
              <w:lang w:val="es-ES"/>
            </w:rPr>
            <w:t>4</w:t>
          </w:r>
        </w:p>
        <w:p w14:paraId="54AD2614" w14:textId="12F664AE" w:rsidR="000A66A8" w:rsidRPr="00CE07E5" w:rsidRDefault="000A66A8" w:rsidP="003B2AE2">
          <w:pPr>
            <w:tabs>
              <w:tab w:val="left" w:pos="1134"/>
            </w:tabs>
            <w:spacing w:line="360" w:lineRule="auto"/>
            <w:rPr>
              <w:rFonts w:ascii="Times New Roman" w:hAnsi="Times New Roman" w:cs="Times New Roman"/>
              <w:color w:val="000000" w:themeColor="text1"/>
              <w:lang w:val="es-ES"/>
            </w:rPr>
          </w:pPr>
          <w:r w:rsidRPr="00CE07E5">
            <w:rPr>
              <w:rFonts w:ascii="Times New Roman" w:hAnsi="Times New Roman" w:cs="Times New Roman"/>
              <w:color w:val="000000" w:themeColor="text1"/>
              <w:lang w:val="es-ES"/>
            </w:rPr>
            <w:tab/>
          </w:r>
          <w:r w:rsidRPr="00CE07E5">
            <w:rPr>
              <w:rFonts w:ascii="Times New Roman" w:hAnsi="Times New Roman" w:cs="Times New Roman"/>
              <w:color w:val="000000" w:themeColor="text1"/>
            </w:rPr>
            <w:t>2.5.</w:t>
          </w:r>
          <w:r w:rsidRPr="00CE07E5">
            <w:rPr>
              <w:rFonts w:ascii="Times New Roman" w:hAnsi="Times New Roman" w:cs="Times New Roman"/>
              <w:color w:val="000000" w:themeColor="text1"/>
            </w:rPr>
            <w:t>4</w:t>
          </w:r>
          <w:r w:rsidRPr="00CE07E5">
            <w:rPr>
              <w:rFonts w:ascii="Times New Roman" w:hAnsi="Times New Roman" w:cs="Times New Roman"/>
              <w:color w:val="000000" w:themeColor="text1"/>
            </w:rPr>
            <w:t xml:space="preserve"> </w:t>
          </w:r>
          <w:r w:rsidRPr="00CE07E5">
            <w:rPr>
              <w:rFonts w:ascii="Times New Roman" w:hAnsi="Times New Roman" w:cs="Times New Roman"/>
              <w:lang w:val="es-ES_tradnl"/>
            </w:rPr>
            <w:t>Sensor de agua en el tanque YL-83</w:t>
          </w:r>
          <w:r w:rsidRPr="00CE07E5">
            <w:rPr>
              <w:rFonts w:ascii="Times New Roman" w:hAnsi="Times New Roman" w:cs="Times New Roman"/>
              <w:color w:val="000000" w:themeColor="text1"/>
            </w:rPr>
            <w:ptab w:relativeTo="margin" w:alignment="right" w:leader="dot"/>
          </w:r>
          <w:ins w:id="17" w:author="Diego Alvarez Rohlik" w:date="2018-12-06T18:43:00Z">
            <w:r w:rsidRPr="00CE07E5">
              <w:rPr>
                <w:rFonts w:ascii="Times New Roman" w:hAnsi="Times New Roman" w:cs="Times New Roman"/>
                <w:color w:val="000000" w:themeColor="text1"/>
                <w:lang w:val="es-ES"/>
              </w:rPr>
              <w:t>1</w:t>
            </w:r>
          </w:ins>
          <w:r w:rsidR="00CE07E5" w:rsidRPr="00CE07E5">
            <w:rPr>
              <w:rFonts w:ascii="Times New Roman" w:hAnsi="Times New Roman" w:cs="Times New Roman"/>
              <w:color w:val="000000" w:themeColor="text1"/>
              <w:lang w:val="es-ES"/>
            </w:rPr>
            <w:t>4</w:t>
          </w:r>
        </w:p>
        <w:p w14:paraId="7600FFFF" w14:textId="5AA3C6C5" w:rsidR="000A0F4D" w:rsidRPr="00CE07E5" w:rsidRDefault="000A0F4D" w:rsidP="00D3068E">
          <w:pPr>
            <w:pStyle w:val="TDC1"/>
          </w:pPr>
          <w:r w:rsidRPr="00CE07E5">
            <w:t>Software</w:t>
          </w:r>
          <w:r w:rsidRPr="00D3068E">
            <w:rPr>
              <w:b w:val="0"/>
            </w:rPr>
            <w:ptab w:relativeTo="margin" w:alignment="right" w:leader="dot"/>
          </w:r>
          <w:r w:rsidRPr="00D3068E">
            <w:rPr>
              <w:b w:val="0"/>
              <w:lang w:val="es-ES"/>
            </w:rPr>
            <w:t>1</w:t>
          </w:r>
          <w:r w:rsidR="00CE07E5" w:rsidRPr="00D3068E">
            <w:rPr>
              <w:b w:val="0"/>
              <w:lang w:val="es-ES"/>
            </w:rPr>
            <w:t>5</w:t>
          </w:r>
        </w:p>
        <w:p w14:paraId="43536C62" w14:textId="0D889F4E" w:rsidR="000A0F4D" w:rsidRPr="00CE07E5" w:rsidRDefault="0049143C" w:rsidP="003B2AE2">
          <w:pPr>
            <w:pStyle w:val="TDC2"/>
            <w:spacing w:line="276" w:lineRule="auto"/>
            <w:rPr>
              <w:rFonts w:ascii="Times New Roman" w:hAnsi="Times New Roman"/>
              <w:lang w:val="es-ES"/>
            </w:rPr>
          </w:pPr>
          <w:r w:rsidRPr="00CE07E5">
            <w:rPr>
              <w:rFonts w:ascii="Times New Roman" w:hAnsi="Times New Roman"/>
            </w:rPr>
            <w:t>3</w:t>
          </w:r>
          <w:r w:rsidR="000A0F4D" w:rsidRPr="00CE07E5">
            <w:rPr>
              <w:rFonts w:ascii="Times New Roman" w:hAnsi="Times New Roman"/>
            </w:rPr>
            <w:t xml:space="preserve">.1 Entorno de </w:t>
          </w:r>
          <w:r w:rsidRPr="00CE07E5">
            <w:rPr>
              <w:rFonts w:ascii="Times New Roman" w:hAnsi="Times New Roman"/>
            </w:rPr>
            <w:t>desarrollo</w:t>
          </w:r>
          <w:r w:rsidR="000A0F4D" w:rsidRPr="00CE07E5">
            <w:rPr>
              <w:rFonts w:ascii="Times New Roman" w:hAnsi="Times New Roman"/>
            </w:rPr>
            <w:t xml:space="preserve"> </w:t>
          </w:r>
          <w:r w:rsidR="000A0F4D" w:rsidRPr="00CE07E5">
            <w:rPr>
              <w:rFonts w:ascii="Times New Roman" w:hAnsi="Times New Roman"/>
            </w:rPr>
            <w:ptab w:relativeTo="margin" w:alignment="right" w:leader="dot"/>
          </w:r>
          <w:ins w:id="18" w:author="Diego Alvarez Rohlik" w:date="2018-12-06T18:44:00Z">
            <w:r w:rsidR="00C666E3" w:rsidRPr="00CE07E5">
              <w:rPr>
                <w:rFonts w:ascii="Times New Roman" w:hAnsi="Times New Roman"/>
                <w:lang w:val="es-ES"/>
              </w:rPr>
              <w:t>1</w:t>
            </w:r>
          </w:ins>
          <w:r w:rsidR="00CE07E5" w:rsidRPr="00CE07E5">
            <w:rPr>
              <w:rFonts w:ascii="Times New Roman" w:hAnsi="Times New Roman"/>
              <w:lang w:val="es-ES"/>
            </w:rPr>
            <w:t>5</w:t>
          </w:r>
          <w:del w:id="19" w:author="Diego Alvarez Rohlik" w:date="2018-12-06T18:44:00Z">
            <w:r w:rsidR="000A0F4D" w:rsidRPr="00CE07E5" w:rsidDel="00C666E3">
              <w:rPr>
                <w:rFonts w:ascii="Times New Roman" w:hAnsi="Times New Roman"/>
                <w:lang w:val="es-ES"/>
              </w:rPr>
              <w:delText>2</w:delText>
            </w:r>
          </w:del>
        </w:p>
        <w:p w14:paraId="7271CCA2" w14:textId="34ACF323" w:rsidR="000A0F4D" w:rsidRPr="00CE07E5" w:rsidRDefault="0049143C" w:rsidP="003B2AE2">
          <w:pPr>
            <w:pStyle w:val="TDC2"/>
            <w:spacing w:line="276" w:lineRule="auto"/>
            <w:rPr>
              <w:rFonts w:ascii="Times New Roman" w:hAnsi="Times New Roman"/>
              <w:lang w:val="es-ES"/>
            </w:rPr>
          </w:pPr>
          <w:r w:rsidRPr="00CE07E5">
            <w:rPr>
              <w:rFonts w:ascii="Times New Roman" w:hAnsi="Times New Roman"/>
            </w:rPr>
            <w:t>3</w:t>
          </w:r>
          <w:r w:rsidR="000A0F4D" w:rsidRPr="00CE07E5">
            <w:rPr>
              <w:rFonts w:ascii="Times New Roman" w:hAnsi="Times New Roman"/>
            </w:rPr>
            <w:t>.</w:t>
          </w:r>
          <w:r w:rsidRPr="00CE07E5">
            <w:rPr>
              <w:rFonts w:ascii="Times New Roman" w:hAnsi="Times New Roman"/>
            </w:rPr>
            <w:t>2</w:t>
          </w:r>
          <w:r w:rsidR="000A0F4D" w:rsidRPr="00CE07E5">
            <w:rPr>
              <w:rFonts w:ascii="Times New Roman" w:hAnsi="Times New Roman"/>
            </w:rPr>
            <w:t xml:space="preserve"> </w:t>
          </w:r>
          <w:r w:rsidR="005C5215" w:rsidRPr="00CE07E5">
            <w:rPr>
              <w:rFonts w:ascii="Times New Roman" w:hAnsi="Times New Roman"/>
            </w:rPr>
            <w:t>Software microcontrolador</w:t>
          </w:r>
          <w:r w:rsidR="000A0F4D" w:rsidRPr="00CE07E5">
            <w:rPr>
              <w:rFonts w:ascii="Times New Roman" w:hAnsi="Times New Roman"/>
            </w:rPr>
            <w:t xml:space="preserve"> </w:t>
          </w:r>
          <w:r w:rsidR="000A0F4D" w:rsidRPr="00CE07E5">
            <w:rPr>
              <w:rFonts w:ascii="Times New Roman" w:hAnsi="Times New Roman"/>
            </w:rPr>
            <w:ptab w:relativeTo="margin" w:alignment="right" w:leader="dot"/>
          </w:r>
          <w:ins w:id="20" w:author="Diego Alvarez Rohlik" w:date="2018-12-06T18:44:00Z">
            <w:r w:rsidR="00C666E3" w:rsidRPr="00CE07E5">
              <w:rPr>
                <w:rFonts w:ascii="Times New Roman" w:hAnsi="Times New Roman"/>
                <w:lang w:val="es-ES"/>
              </w:rPr>
              <w:t>1</w:t>
            </w:r>
          </w:ins>
          <w:r w:rsidR="00CE07E5" w:rsidRPr="00CE07E5">
            <w:rPr>
              <w:rFonts w:ascii="Times New Roman" w:hAnsi="Times New Roman"/>
              <w:lang w:val="es-ES"/>
            </w:rPr>
            <w:t>5</w:t>
          </w:r>
          <w:del w:id="21" w:author="Diego Alvarez Rohlik" w:date="2018-12-06T18:44:00Z">
            <w:r w:rsidR="000A0F4D" w:rsidRPr="00CE07E5" w:rsidDel="00C666E3">
              <w:rPr>
                <w:rFonts w:ascii="Times New Roman" w:hAnsi="Times New Roman"/>
                <w:lang w:val="es-ES"/>
              </w:rPr>
              <w:delText>2</w:delText>
            </w:r>
          </w:del>
        </w:p>
        <w:p w14:paraId="28B2BD54" w14:textId="414ACFC7" w:rsidR="00CE07E5" w:rsidRPr="00CE07E5" w:rsidRDefault="00CE07E5" w:rsidP="003B2AE2">
          <w:pPr>
            <w:tabs>
              <w:tab w:val="left" w:pos="1134"/>
            </w:tabs>
            <w:spacing w:line="276" w:lineRule="auto"/>
            <w:rPr>
              <w:rFonts w:ascii="Times New Roman" w:hAnsi="Times New Roman" w:cs="Times New Roman"/>
              <w:color w:val="000000" w:themeColor="text1"/>
              <w:lang w:val="es-ES"/>
            </w:rPr>
          </w:pPr>
          <w:r w:rsidRPr="00CE07E5">
            <w:rPr>
              <w:rFonts w:ascii="Times New Roman" w:hAnsi="Times New Roman" w:cs="Times New Roman"/>
              <w:lang w:val="es-ES"/>
            </w:rPr>
            <w:tab/>
          </w:r>
          <w:r w:rsidRPr="00CE07E5">
            <w:rPr>
              <w:rFonts w:ascii="Times New Roman" w:hAnsi="Times New Roman" w:cs="Times New Roman"/>
              <w:color w:val="000000" w:themeColor="text1"/>
            </w:rPr>
            <w:t>3</w:t>
          </w:r>
          <w:r w:rsidRPr="00CE07E5">
            <w:rPr>
              <w:rFonts w:ascii="Times New Roman" w:hAnsi="Times New Roman" w:cs="Times New Roman"/>
              <w:color w:val="000000" w:themeColor="text1"/>
            </w:rPr>
            <w:t>.</w:t>
          </w:r>
          <w:r w:rsidRPr="00CE07E5">
            <w:rPr>
              <w:rFonts w:ascii="Times New Roman" w:hAnsi="Times New Roman" w:cs="Times New Roman"/>
              <w:color w:val="000000" w:themeColor="text1"/>
            </w:rPr>
            <w:t>2</w:t>
          </w:r>
          <w:r w:rsidRPr="00CE07E5">
            <w:rPr>
              <w:rFonts w:ascii="Times New Roman" w:hAnsi="Times New Roman" w:cs="Times New Roman"/>
              <w:color w:val="000000" w:themeColor="text1"/>
            </w:rPr>
            <w:t xml:space="preserve">.1 </w:t>
          </w:r>
          <w:r w:rsidRPr="00CE07E5">
            <w:rPr>
              <w:rFonts w:ascii="Times New Roman" w:hAnsi="Times New Roman" w:cs="Times New Roman"/>
              <w:lang w:val="es-ES_tradnl"/>
            </w:rPr>
            <w:t>Descripción de las funciones principales</w:t>
          </w:r>
          <w:r w:rsidRPr="00CE07E5">
            <w:rPr>
              <w:rFonts w:ascii="Times New Roman" w:hAnsi="Times New Roman" w:cs="Times New Roman"/>
              <w:color w:val="000000" w:themeColor="text1"/>
            </w:rPr>
            <w:ptab w:relativeTo="margin" w:alignment="right" w:leader="dot"/>
          </w:r>
          <w:ins w:id="22" w:author="Diego Alvarez Rohlik" w:date="2018-12-06T18:43:00Z">
            <w:r w:rsidRPr="00CE07E5">
              <w:rPr>
                <w:rFonts w:ascii="Times New Roman" w:hAnsi="Times New Roman" w:cs="Times New Roman"/>
                <w:color w:val="000000" w:themeColor="text1"/>
                <w:lang w:val="es-ES"/>
              </w:rPr>
              <w:t>1</w:t>
            </w:r>
          </w:ins>
          <w:r w:rsidRPr="00CE07E5">
            <w:rPr>
              <w:rFonts w:ascii="Times New Roman" w:hAnsi="Times New Roman" w:cs="Times New Roman"/>
              <w:color w:val="000000" w:themeColor="text1"/>
              <w:lang w:val="es-ES"/>
            </w:rPr>
            <w:t>7</w:t>
          </w:r>
        </w:p>
        <w:p w14:paraId="46701D5E" w14:textId="212DC81B" w:rsidR="00CE07E5" w:rsidRPr="00CE07E5" w:rsidRDefault="00CE07E5" w:rsidP="003B2AE2">
          <w:pPr>
            <w:tabs>
              <w:tab w:val="left" w:pos="1134"/>
            </w:tabs>
            <w:spacing w:line="276" w:lineRule="auto"/>
            <w:rPr>
              <w:rFonts w:ascii="Times New Roman" w:hAnsi="Times New Roman" w:cs="Times New Roman"/>
              <w:color w:val="000000" w:themeColor="text1"/>
              <w:lang w:val="es-ES"/>
            </w:rPr>
          </w:pPr>
          <w:r w:rsidRPr="00CE07E5">
            <w:rPr>
              <w:rFonts w:ascii="Times New Roman" w:hAnsi="Times New Roman" w:cs="Times New Roman"/>
              <w:lang w:val="es-ES"/>
            </w:rPr>
            <w:tab/>
          </w:r>
          <w:r w:rsidRPr="00CE07E5">
            <w:rPr>
              <w:rFonts w:ascii="Times New Roman" w:hAnsi="Times New Roman" w:cs="Times New Roman"/>
              <w:color w:val="000000" w:themeColor="text1"/>
            </w:rPr>
            <w:t xml:space="preserve">3.2.1 </w:t>
          </w:r>
          <w:r w:rsidRPr="00CE07E5">
            <w:rPr>
              <w:rFonts w:ascii="Times New Roman" w:hAnsi="Times New Roman" w:cs="Times New Roman"/>
              <w:lang w:val="es-ES_tradnl"/>
            </w:rPr>
            <w:t>Estructura y algoritmos del protocolo de comunicación USART</w:t>
          </w:r>
          <w:r w:rsidRPr="00CE07E5">
            <w:rPr>
              <w:rFonts w:ascii="Times New Roman" w:hAnsi="Times New Roman" w:cs="Times New Roman"/>
              <w:color w:val="000000" w:themeColor="text1"/>
            </w:rPr>
            <w:ptab w:relativeTo="margin" w:alignment="right" w:leader="dot"/>
          </w:r>
          <w:ins w:id="23" w:author="Diego Alvarez Rohlik" w:date="2018-12-06T18:43:00Z">
            <w:r w:rsidRPr="00CE07E5">
              <w:rPr>
                <w:rFonts w:ascii="Times New Roman" w:hAnsi="Times New Roman" w:cs="Times New Roman"/>
                <w:color w:val="000000" w:themeColor="text1"/>
                <w:lang w:val="es-ES"/>
              </w:rPr>
              <w:t>1</w:t>
            </w:r>
          </w:ins>
          <w:r w:rsidRPr="00CE07E5">
            <w:rPr>
              <w:rFonts w:ascii="Times New Roman" w:hAnsi="Times New Roman" w:cs="Times New Roman"/>
              <w:color w:val="000000" w:themeColor="text1"/>
              <w:lang w:val="es-ES"/>
            </w:rPr>
            <w:t>8</w:t>
          </w:r>
        </w:p>
        <w:p w14:paraId="61874855" w14:textId="0979F5D5" w:rsidR="00CE07E5" w:rsidRPr="00CE07E5" w:rsidRDefault="00CE07E5" w:rsidP="003B2AE2">
          <w:pPr>
            <w:tabs>
              <w:tab w:val="left" w:pos="1134"/>
            </w:tabs>
            <w:spacing w:line="276" w:lineRule="auto"/>
            <w:rPr>
              <w:rFonts w:ascii="Times New Roman" w:hAnsi="Times New Roman" w:cs="Times New Roman"/>
              <w:color w:val="000000" w:themeColor="text1"/>
            </w:rPr>
          </w:pPr>
          <w:r w:rsidRPr="00CE07E5">
            <w:rPr>
              <w:rFonts w:ascii="Times New Roman" w:hAnsi="Times New Roman" w:cs="Times New Roman"/>
              <w:lang w:val="es-ES"/>
            </w:rPr>
            <w:tab/>
          </w:r>
          <w:r w:rsidRPr="00CE07E5">
            <w:rPr>
              <w:rFonts w:ascii="Times New Roman" w:hAnsi="Times New Roman" w:cs="Times New Roman"/>
              <w:color w:val="000000" w:themeColor="text1"/>
            </w:rPr>
            <w:t>3.2.</w:t>
          </w:r>
          <w:r w:rsidRPr="00CE07E5">
            <w:rPr>
              <w:rFonts w:ascii="Times New Roman" w:hAnsi="Times New Roman" w:cs="Times New Roman"/>
              <w:color w:val="000000" w:themeColor="text1"/>
            </w:rPr>
            <w:t>3</w:t>
          </w:r>
          <w:r w:rsidRPr="00CE07E5">
            <w:rPr>
              <w:rFonts w:ascii="Times New Roman" w:hAnsi="Times New Roman" w:cs="Times New Roman"/>
              <w:color w:val="000000" w:themeColor="text1"/>
            </w:rPr>
            <w:t xml:space="preserve"> </w:t>
          </w:r>
          <w:r w:rsidRPr="00CE07E5">
            <w:rPr>
              <w:rFonts w:ascii="Times New Roman" w:hAnsi="Times New Roman" w:cs="Times New Roman"/>
              <w:lang w:val="es-ES_tradnl"/>
            </w:rPr>
            <w:t>Estructura y algoritmos del protocolo de la tarjeta SD</w:t>
          </w:r>
          <w:r w:rsidRPr="00CE07E5">
            <w:rPr>
              <w:rFonts w:ascii="Times New Roman" w:hAnsi="Times New Roman" w:cs="Times New Roman"/>
              <w:color w:val="000000" w:themeColor="text1"/>
            </w:rPr>
            <w:ptab w:relativeTo="margin" w:alignment="right" w:leader="dot"/>
          </w:r>
          <w:r w:rsidRPr="00CE07E5">
            <w:rPr>
              <w:rFonts w:ascii="Times New Roman" w:hAnsi="Times New Roman" w:cs="Times New Roman"/>
              <w:color w:val="000000" w:themeColor="text1"/>
            </w:rPr>
            <w:t>21</w:t>
          </w:r>
        </w:p>
        <w:p w14:paraId="5365E4D7" w14:textId="65FEC6CE" w:rsidR="00CE07E5" w:rsidRPr="00CE07E5" w:rsidRDefault="00CE07E5" w:rsidP="003B2AE2">
          <w:pPr>
            <w:tabs>
              <w:tab w:val="left" w:pos="1134"/>
            </w:tabs>
            <w:spacing w:line="276" w:lineRule="auto"/>
            <w:rPr>
              <w:rFonts w:ascii="Times New Roman" w:hAnsi="Times New Roman" w:cs="Times New Roman"/>
              <w:color w:val="000000" w:themeColor="text1"/>
            </w:rPr>
          </w:pPr>
          <w:r w:rsidRPr="00CE07E5">
            <w:rPr>
              <w:rFonts w:ascii="Times New Roman" w:hAnsi="Times New Roman" w:cs="Times New Roman"/>
              <w:lang w:val="es-ES"/>
            </w:rPr>
            <w:tab/>
          </w:r>
          <w:r w:rsidRPr="00CE07E5">
            <w:rPr>
              <w:rFonts w:ascii="Times New Roman" w:hAnsi="Times New Roman" w:cs="Times New Roman"/>
              <w:color w:val="000000" w:themeColor="text1"/>
            </w:rPr>
            <w:t>3.2.</w:t>
          </w:r>
          <w:r w:rsidRPr="00CE07E5">
            <w:rPr>
              <w:rFonts w:ascii="Times New Roman" w:hAnsi="Times New Roman" w:cs="Times New Roman"/>
              <w:color w:val="000000" w:themeColor="text1"/>
            </w:rPr>
            <w:t>4</w:t>
          </w:r>
          <w:r w:rsidRPr="00CE07E5">
            <w:rPr>
              <w:rFonts w:ascii="Times New Roman" w:hAnsi="Times New Roman" w:cs="Times New Roman"/>
              <w:color w:val="000000" w:themeColor="text1"/>
            </w:rPr>
            <w:t xml:space="preserve"> </w:t>
          </w:r>
          <w:r w:rsidRPr="00CE07E5">
            <w:rPr>
              <w:rFonts w:ascii="Times New Roman" w:hAnsi="Times New Roman" w:cs="Times New Roman"/>
              <w:lang w:val="es-ES_tradnl"/>
            </w:rPr>
            <w:t>Algoritmos de control de temperatura y humedad</w:t>
          </w:r>
          <w:r w:rsidRPr="00CE07E5">
            <w:rPr>
              <w:rFonts w:ascii="Times New Roman" w:hAnsi="Times New Roman" w:cs="Times New Roman"/>
              <w:color w:val="000000" w:themeColor="text1"/>
            </w:rPr>
            <w:ptab w:relativeTo="margin" w:alignment="right" w:leader="dot"/>
          </w:r>
          <w:r w:rsidRPr="00CE07E5">
            <w:rPr>
              <w:rFonts w:ascii="Times New Roman" w:hAnsi="Times New Roman" w:cs="Times New Roman"/>
              <w:color w:val="000000" w:themeColor="text1"/>
            </w:rPr>
            <w:t>2</w:t>
          </w:r>
          <w:r w:rsidRPr="00CE07E5">
            <w:rPr>
              <w:rFonts w:ascii="Times New Roman" w:hAnsi="Times New Roman" w:cs="Times New Roman"/>
              <w:color w:val="000000" w:themeColor="text1"/>
            </w:rPr>
            <w:t>3</w:t>
          </w:r>
        </w:p>
        <w:p w14:paraId="7D2AC9E1" w14:textId="6F43886C" w:rsidR="00CE07E5" w:rsidRPr="00CE07E5" w:rsidRDefault="00CE07E5" w:rsidP="003B2AE2">
          <w:pPr>
            <w:tabs>
              <w:tab w:val="left" w:pos="1134"/>
            </w:tabs>
            <w:spacing w:line="276" w:lineRule="auto"/>
            <w:rPr>
              <w:rFonts w:ascii="Times New Roman" w:hAnsi="Times New Roman" w:cs="Times New Roman"/>
              <w:color w:val="000000" w:themeColor="text1"/>
            </w:rPr>
          </w:pPr>
          <w:r w:rsidRPr="00CE07E5">
            <w:rPr>
              <w:rFonts w:ascii="Times New Roman" w:hAnsi="Times New Roman" w:cs="Times New Roman"/>
            </w:rPr>
            <w:tab/>
          </w:r>
          <w:r w:rsidRPr="00CE07E5">
            <w:rPr>
              <w:rFonts w:ascii="Times New Roman" w:hAnsi="Times New Roman" w:cs="Times New Roman"/>
              <w:color w:val="000000" w:themeColor="text1"/>
            </w:rPr>
            <w:t>3.2.</w:t>
          </w:r>
          <w:r w:rsidRPr="00CE07E5">
            <w:rPr>
              <w:rFonts w:ascii="Times New Roman" w:hAnsi="Times New Roman" w:cs="Times New Roman"/>
              <w:color w:val="000000" w:themeColor="text1"/>
            </w:rPr>
            <w:t>5</w:t>
          </w:r>
          <w:r w:rsidRPr="00CE07E5">
            <w:rPr>
              <w:rFonts w:ascii="Times New Roman" w:hAnsi="Times New Roman" w:cs="Times New Roman"/>
              <w:color w:val="000000" w:themeColor="text1"/>
            </w:rPr>
            <w:t xml:space="preserve"> </w:t>
          </w:r>
          <w:r w:rsidRPr="00CE07E5">
            <w:rPr>
              <w:rFonts w:ascii="Times New Roman" w:hAnsi="Times New Roman" w:cs="Times New Roman"/>
              <w:lang w:val="es-ES_tradnl"/>
            </w:rPr>
            <w:t>Algoritmos de seguimiento del cultivo</w:t>
          </w:r>
          <w:r w:rsidRPr="00CE07E5">
            <w:rPr>
              <w:rFonts w:ascii="Times New Roman" w:hAnsi="Times New Roman" w:cs="Times New Roman"/>
              <w:color w:val="000000" w:themeColor="text1"/>
            </w:rPr>
            <w:ptab w:relativeTo="margin" w:alignment="right" w:leader="dot"/>
          </w:r>
          <w:r w:rsidRPr="00CE07E5">
            <w:rPr>
              <w:rFonts w:ascii="Times New Roman" w:hAnsi="Times New Roman" w:cs="Times New Roman"/>
              <w:color w:val="000000" w:themeColor="text1"/>
            </w:rPr>
            <w:t>2</w:t>
          </w:r>
          <w:r w:rsidRPr="00CE07E5">
            <w:rPr>
              <w:rFonts w:ascii="Times New Roman" w:hAnsi="Times New Roman" w:cs="Times New Roman"/>
              <w:color w:val="000000" w:themeColor="text1"/>
            </w:rPr>
            <w:t>6</w:t>
          </w:r>
        </w:p>
        <w:p w14:paraId="2FD13109" w14:textId="10FC3299" w:rsidR="00CE07E5" w:rsidRPr="00CE07E5" w:rsidRDefault="00CE07E5" w:rsidP="003B2AE2">
          <w:pPr>
            <w:tabs>
              <w:tab w:val="left" w:pos="1134"/>
            </w:tabs>
            <w:spacing w:line="276" w:lineRule="auto"/>
            <w:rPr>
              <w:rFonts w:ascii="Times New Roman" w:hAnsi="Times New Roman" w:cs="Times New Roman"/>
              <w:color w:val="000000" w:themeColor="text1"/>
            </w:rPr>
          </w:pPr>
          <w:r w:rsidRPr="00CE07E5">
            <w:rPr>
              <w:rFonts w:ascii="Times New Roman" w:hAnsi="Times New Roman" w:cs="Times New Roman"/>
            </w:rPr>
            <w:tab/>
          </w:r>
          <w:r w:rsidRPr="00CE07E5">
            <w:rPr>
              <w:rFonts w:ascii="Times New Roman" w:hAnsi="Times New Roman" w:cs="Times New Roman"/>
              <w:color w:val="000000" w:themeColor="text1"/>
            </w:rPr>
            <w:t>3.2.</w:t>
          </w:r>
          <w:r w:rsidRPr="00CE07E5">
            <w:rPr>
              <w:rFonts w:ascii="Times New Roman" w:hAnsi="Times New Roman" w:cs="Times New Roman"/>
              <w:color w:val="000000" w:themeColor="text1"/>
            </w:rPr>
            <w:t>6</w:t>
          </w:r>
          <w:r w:rsidRPr="00CE07E5">
            <w:rPr>
              <w:rFonts w:ascii="Times New Roman" w:hAnsi="Times New Roman" w:cs="Times New Roman"/>
              <w:color w:val="000000" w:themeColor="text1"/>
            </w:rPr>
            <w:t xml:space="preserve"> </w:t>
          </w:r>
          <w:r w:rsidRPr="00CE07E5">
            <w:rPr>
              <w:rFonts w:ascii="Times New Roman" w:hAnsi="Times New Roman" w:cs="Times New Roman"/>
              <w:lang w:val="es-ES_tradnl"/>
            </w:rPr>
            <w:t>Lectura de periféricos</w:t>
          </w:r>
          <w:r w:rsidRPr="00CE07E5">
            <w:rPr>
              <w:rFonts w:ascii="Times New Roman" w:hAnsi="Times New Roman" w:cs="Times New Roman"/>
              <w:color w:val="000000" w:themeColor="text1"/>
            </w:rPr>
            <w:ptab w:relativeTo="margin" w:alignment="right" w:leader="dot"/>
          </w:r>
          <w:r w:rsidRPr="00CE07E5">
            <w:rPr>
              <w:rFonts w:ascii="Times New Roman" w:hAnsi="Times New Roman" w:cs="Times New Roman"/>
              <w:color w:val="000000" w:themeColor="text1"/>
            </w:rPr>
            <w:t>2</w:t>
          </w:r>
          <w:r w:rsidRPr="00CE07E5">
            <w:rPr>
              <w:rFonts w:ascii="Times New Roman" w:hAnsi="Times New Roman" w:cs="Times New Roman"/>
              <w:color w:val="000000" w:themeColor="text1"/>
            </w:rPr>
            <w:t>8</w:t>
          </w:r>
        </w:p>
        <w:p w14:paraId="63022B60" w14:textId="7176371E" w:rsidR="00CE07E5" w:rsidRPr="00CE07E5" w:rsidRDefault="00CE07E5" w:rsidP="003B2AE2">
          <w:pPr>
            <w:tabs>
              <w:tab w:val="left" w:pos="1418"/>
            </w:tabs>
            <w:spacing w:line="276" w:lineRule="auto"/>
            <w:rPr>
              <w:rFonts w:ascii="Times New Roman" w:hAnsi="Times New Roman" w:cs="Times New Roman"/>
              <w:color w:val="000000" w:themeColor="text1"/>
            </w:rPr>
          </w:pPr>
          <w:r w:rsidRPr="00CE07E5">
            <w:rPr>
              <w:rFonts w:ascii="Times New Roman" w:hAnsi="Times New Roman" w:cs="Times New Roman"/>
            </w:rPr>
            <w:tab/>
          </w:r>
          <w:r w:rsidRPr="00CE07E5">
            <w:rPr>
              <w:rFonts w:ascii="Times New Roman" w:hAnsi="Times New Roman" w:cs="Times New Roman"/>
            </w:rPr>
            <w:tab/>
          </w:r>
          <w:r w:rsidRPr="00CE07E5">
            <w:rPr>
              <w:rFonts w:ascii="Times New Roman" w:hAnsi="Times New Roman" w:cs="Times New Roman"/>
              <w:color w:val="000000" w:themeColor="text1"/>
            </w:rPr>
            <w:t>3.2.6</w:t>
          </w:r>
          <w:r w:rsidRPr="00CE07E5">
            <w:rPr>
              <w:rFonts w:ascii="Times New Roman" w:hAnsi="Times New Roman" w:cs="Times New Roman"/>
              <w:color w:val="000000" w:themeColor="text1"/>
            </w:rPr>
            <w:t>.1</w:t>
          </w:r>
          <w:r w:rsidRPr="00CE07E5">
            <w:rPr>
              <w:rFonts w:ascii="Times New Roman" w:hAnsi="Times New Roman" w:cs="Times New Roman"/>
              <w:color w:val="000000" w:themeColor="text1"/>
            </w:rPr>
            <w:t xml:space="preserve"> </w:t>
          </w:r>
          <w:r w:rsidRPr="00CE07E5">
            <w:rPr>
              <w:rFonts w:ascii="Times New Roman" w:hAnsi="Times New Roman" w:cs="Times New Roman"/>
              <w:lang w:val="es-ES_tradnl"/>
            </w:rPr>
            <w:t xml:space="preserve">Lectura de </w:t>
          </w:r>
          <w:r w:rsidRPr="00CE07E5">
            <w:rPr>
              <w:rFonts w:ascii="Times New Roman" w:hAnsi="Times New Roman" w:cs="Times New Roman"/>
              <w:lang w:val="es-ES_tradnl"/>
            </w:rPr>
            <w:t>temperatura ambiente</w:t>
          </w:r>
          <w:r w:rsidRPr="00CE07E5">
            <w:rPr>
              <w:rFonts w:ascii="Times New Roman" w:hAnsi="Times New Roman" w:cs="Times New Roman"/>
              <w:color w:val="000000" w:themeColor="text1"/>
            </w:rPr>
            <w:ptab w:relativeTo="margin" w:alignment="right" w:leader="dot"/>
          </w:r>
          <w:r w:rsidRPr="00CE07E5">
            <w:rPr>
              <w:rFonts w:ascii="Times New Roman" w:hAnsi="Times New Roman" w:cs="Times New Roman"/>
              <w:color w:val="000000" w:themeColor="text1"/>
            </w:rPr>
            <w:t>2</w:t>
          </w:r>
          <w:r w:rsidRPr="00CE07E5">
            <w:rPr>
              <w:rFonts w:ascii="Times New Roman" w:hAnsi="Times New Roman" w:cs="Times New Roman"/>
              <w:color w:val="000000" w:themeColor="text1"/>
            </w:rPr>
            <w:t>8</w:t>
          </w:r>
        </w:p>
        <w:p w14:paraId="7F8C4A49" w14:textId="3EC28890" w:rsidR="00CE07E5" w:rsidRPr="00CE07E5" w:rsidRDefault="00CE07E5" w:rsidP="003B2AE2">
          <w:pPr>
            <w:tabs>
              <w:tab w:val="left" w:pos="1418"/>
            </w:tabs>
            <w:spacing w:line="276" w:lineRule="auto"/>
            <w:rPr>
              <w:rFonts w:ascii="Times New Roman" w:hAnsi="Times New Roman" w:cs="Times New Roman"/>
              <w:color w:val="000000" w:themeColor="text1"/>
            </w:rPr>
          </w:pPr>
          <w:r w:rsidRPr="00CE07E5">
            <w:rPr>
              <w:rFonts w:ascii="Times New Roman" w:hAnsi="Times New Roman" w:cs="Times New Roman"/>
            </w:rPr>
            <w:tab/>
          </w:r>
          <w:r w:rsidRPr="00CE07E5">
            <w:rPr>
              <w:rFonts w:ascii="Times New Roman" w:hAnsi="Times New Roman" w:cs="Times New Roman"/>
            </w:rPr>
            <w:tab/>
          </w:r>
          <w:r w:rsidRPr="00CE07E5">
            <w:rPr>
              <w:rFonts w:ascii="Times New Roman" w:hAnsi="Times New Roman" w:cs="Times New Roman"/>
              <w:color w:val="000000" w:themeColor="text1"/>
            </w:rPr>
            <w:t>3.2.6.</w:t>
          </w:r>
          <w:r w:rsidRPr="00CE07E5">
            <w:rPr>
              <w:rFonts w:ascii="Times New Roman" w:hAnsi="Times New Roman" w:cs="Times New Roman"/>
              <w:color w:val="000000" w:themeColor="text1"/>
            </w:rPr>
            <w:t>2</w:t>
          </w:r>
          <w:r w:rsidRPr="00CE07E5">
            <w:rPr>
              <w:rFonts w:ascii="Times New Roman" w:hAnsi="Times New Roman" w:cs="Times New Roman"/>
              <w:color w:val="000000" w:themeColor="text1"/>
            </w:rPr>
            <w:t xml:space="preserve"> </w:t>
          </w:r>
          <w:r w:rsidRPr="00CE07E5">
            <w:rPr>
              <w:rFonts w:ascii="Times New Roman" w:hAnsi="Times New Roman" w:cs="Times New Roman"/>
              <w:lang w:val="es-ES_tradnl"/>
            </w:rPr>
            <w:t>Lectura de humedad del suelo</w:t>
          </w:r>
          <w:r w:rsidRPr="00CE07E5">
            <w:rPr>
              <w:rFonts w:ascii="Times New Roman" w:hAnsi="Times New Roman" w:cs="Times New Roman"/>
              <w:color w:val="000000" w:themeColor="text1"/>
            </w:rPr>
            <w:ptab w:relativeTo="margin" w:alignment="right" w:leader="dot"/>
          </w:r>
          <w:r w:rsidRPr="00CE07E5">
            <w:rPr>
              <w:rFonts w:ascii="Times New Roman" w:hAnsi="Times New Roman" w:cs="Times New Roman"/>
              <w:color w:val="000000" w:themeColor="text1"/>
            </w:rPr>
            <w:t>2</w:t>
          </w:r>
          <w:r w:rsidRPr="00CE07E5">
            <w:rPr>
              <w:rFonts w:ascii="Times New Roman" w:hAnsi="Times New Roman" w:cs="Times New Roman"/>
              <w:color w:val="000000" w:themeColor="text1"/>
            </w:rPr>
            <w:t>9</w:t>
          </w:r>
        </w:p>
        <w:p w14:paraId="560D08B3" w14:textId="6AD5E4CD" w:rsidR="00CE07E5" w:rsidRPr="00CE07E5" w:rsidRDefault="00CE07E5" w:rsidP="003B2AE2">
          <w:pPr>
            <w:tabs>
              <w:tab w:val="left" w:pos="1418"/>
            </w:tabs>
            <w:spacing w:line="276" w:lineRule="auto"/>
            <w:rPr>
              <w:rFonts w:ascii="Times New Roman" w:hAnsi="Times New Roman" w:cs="Times New Roman"/>
              <w:color w:val="000000" w:themeColor="text1"/>
            </w:rPr>
          </w:pPr>
          <w:r w:rsidRPr="00CE07E5">
            <w:rPr>
              <w:rFonts w:ascii="Times New Roman" w:hAnsi="Times New Roman" w:cs="Times New Roman"/>
            </w:rPr>
            <w:tab/>
          </w:r>
          <w:r w:rsidRPr="00CE07E5">
            <w:rPr>
              <w:rFonts w:ascii="Times New Roman" w:hAnsi="Times New Roman" w:cs="Times New Roman"/>
            </w:rPr>
            <w:tab/>
          </w:r>
          <w:r w:rsidRPr="00CE07E5">
            <w:rPr>
              <w:rFonts w:ascii="Times New Roman" w:hAnsi="Times New Roman" w:cs="Times New Roman"/>
              <w:color w:val="000000" w:themeColor="text1"/>
            </w:rPr>
            <w:t>3.2.6.</w:t>
          </w:r>
          <w:r w:rsidRPr="00CE07E5">
            <w:rPr>
              <w:rFonts w:ascii="Times New Roman" w:hAnsi="Times New Roman" w:cs="Times New Roman"/>
              <w:color w:val="000000" w:themeColor="text1"/>
            </w:rPr>
            <w:t>3</w:t>
          </w:r>
          <w:r w:rsidRPr="00CE07E5">
            <w:rPr>
              <w:rFonts w:ascii="Times New Roman" w:hAnsi="Times New Roman" w:cs="Times New Roman"/>
              <w:color w:val="000000" w:themeColor="text1"/>
            </w:rPr>
            <w:t xml:space="preserve"> </w:t>
          </w:r>
          <w:r w:rsidRPr="00CE07E5">
            <w:rPr>
              <w:rFonts w:ascii="Times New Roman" w:hAnsi="Times New Roman" w:cs="Times New Roman"/>
              <w:lang w:val="es-ES_tradnl"/>
            </w:rPr>
            <w:t xml:space="preserve">Lectura de </w:t>
          </w:r>
          <w:r w:rsidRPr="00CE07E5">
            <w:rPr>
              <w:rFonts w:ascii="Times New Roman" w:hAnsi="Times New Roman" w:cs="Times New Roman"/>
              <w:lang w:val="es-ES_tradnl"/>
            </w:rPr>
            <w:t>luminosidad</w:t>
          </w:r>
          <w:r w:rsidRPr="00CE07E5">
            <w:rPr>
              <w:rFonts w:ascii="Times New Roman" w:hAnsi="Times New Roman" w:cs="Times New Roman"/>
              <w:color w:val="000000" w:themeColor="text1"/>
            </w:rPr>
            <w:ptab w:relativeTo="margin" w:alignment="right" w:leader="dot"/>
          </w:r>
          <w:r w:rsidRPr="00CE07E5">
            <w:rPr>
              <w:rFonts w:ascii="Times New Roman" w:hAnsi="Times New Roman" w:cs="Times New Roman"/>
              <w:color w:val="000000" w:themeColor="text1"/>
            </w:rPr>
            <w:t>2</w:t>
          </w:r>
          <w:r w:rsidRPr="00CE07E5">
            <w:rPr>
              <w:rFonts w:ascii="Times New Roman" w:hAnsi="Times New Roman" w:cs="Times New Roman"/>
              <w:color w:val="000000" w:themeColor="text1"/>
            </w:rPr>
            <w:t>9</w:t>
          </w:r>
        </w:p>
        <w:p w14:paraId="514F7C5E" w14:textId="11C4BAA4" w:rsidR="00CE07E5" w:rsidRPr="00CE07E5" w:rsidRDefault="00CE07E5" w:rsidP="003B2AE2">
          <w:pPr>
            <w:tabs>
              <w:tab w:val="left" w:pos="1418"/>
            </w:tabs>
            <w:spacing w:line="276" w:lineRule="auto"/>
            <w:rPr>
              <w:rFonts w:ascii="Times New Roman" w:hAnsi="Times New Roman" w:cs="Times New Roman"/>
            </w:rPr>
          </w:pPr>
          <w:r w:rsidRPr="00CE07E5">
            <w:rPr>
              <w:rFonts w:ascii="Times New Roman" w:hAnsi="Times New Roman" w:cs="Times New Roman"/>
            </w:rPr>
            <w:tab/>
          </w:r>
          <w:r w:rsidRPr="00CE07E5">
            <w:rPr>
              <w:rFonts w:ascii="Times New Roman" w:hAnsi="Times New Roman" w:cs="Times New Roman"/>
            </w:rPr>
            <w:tab/>
          </w:r>
          <w:r w:rsidRPr="00CE07E5">
            <w:rPr>
              <w:rFonts w:ascii="Times New Roman" w:hAnsi="Times New Roman" w:cs="Times New Roman"/>
              <w:color w:val="000000" w:themeColor="text1"/>
            </w:rPr>
            <w:t>3.2.6.</w:t>
          </w:r>
          <w:r w:rsidRPr="00CE07E5">
            <w:rPr>
              <w:rFonts w:ascii="Times New Roman" w:hAnsi="Times New Roman" w:cs="Times New Roman"/>
              <w:color w:val="000000" w:themeColor="text1"/>
            </w:rPr>
            <w:t>4</w:t>
          </w:r>
          <w:r w:rsidRPr="00CE07E5">
            <w:rPr>
              <w:rFonts w:ascii="Times New Roman" w:hAnsi="Times New Roman" w:cs="Times New Roman"/>
              <w:color w:val="000000" w:themeColor="text1"/>
            </w:rPr>
            <w:t xml:space="preserve"> </w:t>
          </w:r>
          <w:r w:rsidRPr="00CE07E5">
            <w:rPr>
              <w:rFonts w:ascii="Times New Roman" w:hAnsi="Times New Roman" w:cs="Times New Roman"/>
              <w:lang w:val="es-ES_tradnl"/>
            </w:rPr>
            <w:t xml:space="preserve">Lectura de </w:t>
          </w:r>
          <w:r w:rsidRPr="00CE07E5">
            <w:rPr>
              <w:rFonts w:ascii="Times New Roman" w:hAnsi="Times New Roman" w:cs="Times New Roman"/>
              <w:lang w:val="es-ES_tradnl"/>
            </w:rPr>
            <w:t>nivel de agua</w:t>
          </w:r>
          <w:r w:rsidRPr="00CE07E5">
            <w:rPr>
              <w:rFonts w:ascii="Times New Roman" w:hAnsi="Times New Roman" w:cs="Times New Roman"/>
              <w:color w:val="000000" w:themeColor="text1"/>
            </w:rPr>
            <w:ptab w:relativeTo="margin" w:alignment="right" w:leader="dot"/>
          </w:r>
          <w:r w:rsidRPr="00CE07E5">
            <w:rPr>
              <w:rFonts w:ascii="Times New Roman" w:hAnsi="Times New Roman" w:cs="Times New Roman"/>
              <w:color w:val="000000" w:themeColor="text1"/>
            </w:rPr>
            <w:t>30</w:t>
          </w:r>
        </w:p>
        <w:p w14:paraId="7351561C" w14:textId="16E442B3" w:rsidR="00CE07E5" w:rsidRPr="00CE07E5" w:rsidRDefault="00CE07E5" w:rsidP="003B2AE2">
          <w:pPr>
            <w:tabs>
              <w:tab w:val="left" w:pos="1134"/>
            </w:tabs>
            <w:spacing w:line="276" w:lineRule="auto"/>
            <w:rPr>
              <w:rFonts w:ascii="Times New Roman" w:hAnsi="Times New Roman" w:cs="Times New Roman"/>
            </w:rPr>
          </w:pPr>
          <w:r w:rsidRPr="00CE07E5">
            <w:rPr>
              <w:rFonts w:ascii="Times New Roman" w:hAnsi="Times New Roman" w:cs="Times New Roman"/>
              <w:color w:val="000000" w:themeColor="text1"/>
            </w:rPr>
            <w:lastRenderedPageBreak/>
            <w:tab/>
          </w:r>
          <w:r w:rsidRPr="00CE07E5">
            <w:rPr>
              <w:rFonts w:ascii="Times New Roman" w:hAnsi="Times New Roman" w:cs="Times New Roman"/>
              <w:color w:val="000000" w:themeColor="text1"/>
            </w:rPr>
            <w:t>3.2.</w:t>
          </w:r>
          <w:r w:rsidRPr="00CE07E5">
            <w:rPr>
              <w:rFonts w:ascii="Times New Roman" w:hAnsi="Times New Roman" w:cs="Times New Roman"/>
              <w:color w:val="000000" w:themeColor="text1"/>
            </w:rPr>
            <w:t>7</w:t>
          </w:r>
          <w:r w:rsidRPr="00CE07E5">
            <w:rPr>
              <w:rFonts w:ascii="Times New Roman" w:hAnsi="Times New Roman" w:cs="Times New Roman"/>
              <w:color w:val="000000" w:themeColor="text1"/>
            </w:rPr>
            <w:t xml:space="preserve"> </w:t>
          </w:r>
          <w:r w:rsidRPr="00CE07E5">
            <w:rPr>
              <w:rFonts w:ascii="Times New Roman" w:hAnsi="Times New Roman" w:cs="Times New Roman"/>
              <w:lang w:val="es-ES_tradnl"/>
            </w:rPr>
            <w:t>Interfaz de usuario</w:t>
          </w:r>
          <w:r w:rsidRPr="00CE07E5">
            <w:rPr>
              <w:rFonts w:ascii="Times New Roman" w:hAnsi="Times New Roman" w:cs="Times New Roman"/>
              <w:color w:val="000000" w:themeColor="text1"/>
            </w:rPr>
            <w:ptab w:relativeTo="margin" w:alignment="right" w:leader="dot"/>
          </w:r>
          <w:r w:rsidRPr="00CE07E5">
            <w:rPr>
              <w:rFonts w:ascii="Times New Roman" w:hAnsi="Times New Roman" w:cs="Times New Roman"/>
              <w:color w:val="000000" w:themeColor="text1"/>
            </w:rPr>
            <w:t>31</w:t>
          </w:r>
        </w:p>
        <w:p w14:paraId="2D248E28" w14:textId="1F964EB2" w:rsidR="000A0F4D" w:rsidRPr="00CE07E5" w:rsidRDefault="0049143C" w:rsidP="003B2AE2">
          <w:pPr>
            <w:pStyle w:val="TDC2"/>
            <w:rPr>
              <w:rFonts w:ascii="Times New Roman" w:hAnsi="Times New Roman"/>
              <w:lang w:val="es-ES"/>
            </w:rPr>
          </w:pPr>
          <w:r w:rsidRPr="00CE07E5">
            <w:rPr>
              <w:rFonts w:ascii="Times New Roman" w:hAnsi="Times New Roman"/>
            </w:rPr>
            <w:t>3</w:t>
          </w:r>
          <w:r w:rsidR="000A0F4D" w:rsidRPr="00CE07E5">
            <w:rPr>
              <w:rFonts w:ascii="Times New Roman" w:hAnsi="Times New Roman"/>
            </w:rPr>
            <w:t>.</w:t>
          </w:r>
          <w:r w:rsidRPr="00CE07E5">
            <w:rPr>
              <w:rFonts w:ascii="Times New Roman" w:hAnsi="Times New Roman"/>
            </w:rPr>
            <w:t>3</w:t>
          </w:r>
          <w:r w:rsidR="000A0F4D" w:rsidRPr="00CE07E5">
            <w:rPr>
              <w:rFonts w:ascii="Times New Roman" w:hAnsi="Times New Roman"/>
            </w:rPr>
            <w:t xml:space="preserve"> </w:t>
          </w:r>
          <w:del w:id="24" w:author="Diego Alvarez Rohlik" w:date="2018-12-07T11:29:00Z">
            <w:r w:rsidR="005C5215" w:rsidRPr="00CE07E5" w:rsidDel="002A6519">
              <w:rPr>
                <w:rFonts w:ascii="Times New Roman" w:hAnsi="Times New Roman"/>
              </w:rPr>
              <w:delText>Librerias</w:delText>
            </w:r>
          </w:del>
          <w:ins w:id="25" w:author="Diego Alvarez Rohlik" w:date="2018-12-07T11:29:00Z">
            <w:r w:rsidR="002A6519" w:rsidRPr="00CE07E5">
              <w:rPr>
                <w:rFonts w:ascii="Times New Roman" w:hAnsi="Times New Roman"/>
              </w:rPr>
              <w:t>Librerías</w:t>
            </w:r>
          </w:ins>
          <w:r w:rsidR="000A0F4D" w:rsidRPr="00CE07E5">
            <w:rPr>
              <w:rFonts w:ascii="Times New Roman" w:hAnsi="Times New Roman"/>
            </w:rPr>
            <w:t xml:space="preserve"> </w:t>
          </w:r>
          <w:r w:rsidR="000A0F4D" w:rsidRPr="00CE07E5">
            <w:rPr>
              <w:rFonts w:ascii="Times New Roman" w:hAnsi="Times New Roman"/>
            </w:rPr>
            <w:ptab w:relativeTo="margin" w:alignment="right" w:leader="dot"/>
          </w:r>
          <w:ins w:id="26" w:author="Diego Alvarez Rohlik" w:date="2018-12-06T18:44:00Z">
            <w:r w:rsidR="00C666E3" w:rsidRPr="00CE07E5">
              <w:rPr>
                <w:rFonts w:ascii="Times New Roman" w:hAnsi="Times New Roman"/>
                <w:lang w:val="es-ES"/>
              </w:rPr>
              <w:t>3</w:t>
            </w:r>
          </w:ins>
          <w:r w:rsidR="00CE07E5" w:rsidRPr="00CE07E5">
            <w:rPr>
              <w:rFonts w:ascii="Times New Roman" w:hAnsi="Times New Roman"/>
              <w:lang w:val="es-ES"/>
            </w:rPr>
            <w:t>3</w:t>
          </w:r>
          <w:del w:id="27" w:author="Diego Alvarez Rohlik" w:date="2018-12-06T18:44:00Z">
            <w:r w:rsidR="000A0F4D" w:rsidRPr="00CE07E5" w:rsidDel="00C666E3">
              <w:rPr>
                <w:rFonts w:ascii="Times New Roman" w:hAnsi="Times New Roman"/>
                <w:lang w:val="es-ES"/>
              </w:rPr>
              <w:delText>2</w:delText>
            </w:r>
          </w:del>
        </w:p>
        <w:p w14:paraId="0A439A29" w14:textId="5A5A05B2" w:rsidR="005C5215" w:rsidRPr="00CE07E5" w:rsidRDefault="006E7F50" w:rsidP="00D3068E">
          <w:pPr>
            <w:pStyle w:val="TDC1"/>
          </w:pPr>
          <w:r w:rsidRPr="00CE07E5">
            <w:t>Futuras mejoras</w:t>
          </w:r>
          <w:r w:rsidR="005C5215" w:rsidRPr="00D3068E">
            <w:rPr>
              <w:b w:val="0"/>
            </w:rPr>
            <w:ptab w:relativeTo="margin" w:alignment="right" w:leader="dot"/>
          </w:r>
          <w:ins w:id="28" w:author="Diego Alvarez Rohlik" w:date="2018-12-06T18:44:00Z">
            <w:r w:rsidR="00C666E3" w:rsidRPr="00D3068E">
              <w:rPr>
                <w:b w:val="0"/>
                <w:bCs/>
                <w:lang w:val="es-ES"/>
              </w:rPr>
              <w:t>3</w:t>
            </w:r>
          </w:ins>
          <w:r w:rsidR="00CE07E5" w:rsidRPr="00D3068E">
            <w:rPr>
              <w:b w:val="0"/>
              <w:bCs/>
              <w:lang w:val="es-ES"/>
            </w:rPr>
            <w:t>3</w:t>
          </w:r>
          <w:del w:id="29" w:author="Diego Alvarez Rohlik" w:date="2018-12-06T18:44:00Z">
            <w:r w:rsidR="005C5215" w:rsidRPr="00CE07E5" w:rsidDel="00C666E3">
              <w:rPr>
                <w:bCs/>
                <w:lang w:val="es-ES"/>
              </w:rPr>
              <w:delText>1</w:delText>
            </w:r>
          </w:del>
        </w:p>
        <w:p w14:paraId="0164D025" w14:textId="332B180D" w:rsidR="006E7F50" w:rsidRPr="000A66A8" w:rsidRDefault="006E7F50" w:rsidP="00D3068E">
          <w:pPr>
            <w:pStyle w:val="TDC1"/>
          </w:pPr>
          <w:r w:rsidRPr="00CE07E5">
            <w:t>Referencias</w:t>
          </w:r>
          <w:r w:rsidRPr="00D3068E">
            <w:rPr>
              <w:b w:val="0"/>
            </w:rPr>
            <w:ptab w:relativeTo="margin" w:alignment="right" w:leader="dot"/>
          </w:r>
          <w:ins w:id="30" w:author="Diego Alvarez Rohlik" w:date="2018-12-06T18:44:00Z">
            <w:r w:rsidR="00C666E3" w:rsidRPr="00D3068E">
              <w:rPr>
                <w:b w:val="0"/>
                <w:lang w:val="es-ES"/>
              </w:rPr>
              <w:t>3</w:t>
            </w:r>
          </w:ins>
          <w:r w:rsidR="00CE07E5" w:rsidRPr="00D3068E">
            <w:rPr>
              <w:b w:val="0"/>
              <w:lang w:val="es-ES"/>
            </w:rPr>
            <w:t>4</w:t>
          </w:r>
          <w:del w:id="31" w:author="Diego Alvarez Rohlik" w:date="2018-12-06T18:44:00Z">
            <w:r w:rsidRPr="000A66A8" w:rsidDel="00C666E3">
              <w:rPr>
                <w:lang w:val="es-ES"/>
              </w:rPr>
              <w:delText>1</w:delText>
            </w:r>
          </w:del>
        </w:p>
        <w:p w14:paraId="56837147" w14:textId="3B350E11" w:rsidR="0067717B" w:rsidRPr="000A66A8" w:rsidRDefault="002A6519" w:rsidP="003B2AE2">
          <w:pPr>
            <w:pStyle w:val="TDC3"/>
            <w:spacing w:line="276" w:lineRule="auto"/>
          </w:pPr>
          <w:ins w:id="32" w:author="Diego Alvarez Rohlik" w:date="2018-12-07T11:31:00Z">
            <w:r w:rsidRPr="000A66A8">
              <w:tab/>
            </w:r>
          </w:ins>
        </w:p>
      </w:sdtContent>
    </w:sdt>
    <w:p w14:paraId="565421E6" w14:textId="6E6E720A" w:rsidR="000A0F4D" w:rsidRPr="000A66A8" w:rsidRDefault="000A0F4D">
      <w:pPr>
        <w:rPr>
          <w:rFonts w:ascii="Times New Roman" w:hAnsi="Times New Roman" w:cs="Times New Roman"/>
        </w:rPr>
      </w:pPr>
    </w:p>
    <w:p w14:paraId="1E19DDD9" w14:textId="11D0EFFA" w:rsidR="000A0F4D" w:rsidRPr="000A66A8" w:rsidRDefault="000A0F4D">
      <w:pPr>
        <w:rPr>
          <w:rFonts w:ascii="Times New Roman" w:hAnsi="Times New Roman" w:cs="Times New Roman"/>
          <w:u w:val="single"/>
        </w:rPr>
      </w:pPr>
    </w:p>
    <w:p w14:paraId="1792FCA0" w14:textId="7CF23F71" w:rsidR="0049143C" w:rsidRPr="000A66A8" w:rsidRDefault="0049143C">
      <w:pPr>
        <w:rPr>
          <w:rFonts w:ascii="Times New Roman" w:hAnsi="Times New Roman" w:cs="Times New Roman"/>
          <w:u w:val="single"/>
        </w:rPr>
      </w:pPr>
    </w:p>
    <w:p w14:paraId="7478D087" w14:textId="768A1E17" w:rsidR="0049143C" w:rsidRPr="000A66A8" w:rsidRDefault="0049143C">
      <w:pPr>
        <w:rPr>
          <w:rFonts w:ascii="Times New Roman" w:hAnsi="Times New Roman" w:cs="Times New Roman"/>
          <w:u w:val="single"/>
        </w:rPr>
      </w:pPr>
    </w:p>
    <w:p w14:paraId="2BB14873" w14:textId="4B35336D" w:rsidR="006E7F50" w:rsidRPr="000A66A8" w:rsidRDefault="006E7F50">
      <w:pPr>
        <w:rPr>
          <w:rFonts w:ascii="Times New Roman" w:hAnsi="Times New Roman" w:cs="Times New Roman"/>
          <w:u w:val="single"/>
        </w:rPr>
      </w:pPr>
    </w:p>
    <w:p w14:paraId="5302B9A8" w14:textId="2A9952CD" w:rsidR="006E7F50" w:rsidRPr="000A66A8" w:rsidRDefault="006E7F50">
      <w:pPr>
        <w:rPr>
          <w:rFonts w:ascii="Times New Roman" w:hAnsi="Times New Roman" w:cs="Times New Roman"/>
          <w:u w:val="single"/>
        </w:rPr>
      </w:pPr>
    </w:p>
    <w:p w14:paraId="570A441C" w14:textId="3FE3C482" w:rsidR="006E7F50" w:rsidRPr="000A66A8" w:rsidRDefault="006E7F50">
      <w:pPr>
        <w:rPr>
          <w:rFonts w:ascii="Times New Roman" w:hAnsi="Times New Roman" w:cs="Times New Roman"/>
          <w:u w:val="single"/>
        </w:rPr>
      </w:pPr>
    </w:p>
    <w:p w14:paraId="1FF67D01" w14:textId="4E2657AB" w:rsidR="006E7F50" w:rsidRPr="000A66A8" w:rsidRDefault="006E7F50">
      <w:pPr>
        <w:rPr>
          <w:rFonts w:ascii="Times New Roman" w:hAnsi="Times New Roman" w:cs="Times New Roman"/>
          <w:u w:val="single"/>
        </w:rPr>
      </w:pPr>
    </w:p>
    <w:p w14:paraId="2FFE1FD3" w14:textId="4317C049" w:rsidR="006E7F50" w:rsidRPr="000A66A8" w:rsidRDefault="006E7F50">
      <w:pPr>
        <w:rPr>
          <w:rFonts w:ascii="Times New Roman" w:hAnsi="Times New Roman" w:cs="Times New Roman"/>
          <w:u w:val="single"/>
        </w:rPr>
      </w:pPr>
    </w:p>
    <w:p w14:paraId="01389A2C" w14:textId="737F41CE" w:rsidR="006E7F50" w:rsidRPr="000A66A8" w:rsidRDefault="006E7F50">
      <w:pPr>
        <w:rPr>
          <w:rFonts w:ascii="Times New Roman" w:hAnsi="Times New Roman" w:cs="Times New Roman"/>
          <w:u w:val="single"/>
        </w:rPr>
      </w:pPr>
    </w:p>
    <w:p w14:paraId="48D854F0" w14:textId="44999F87" w:rsidR="006E7F50" w:rsidRDefault="006E7F50">
      <w:pPr>
        <w:rPr>
          <w:u w:val="single"/>
        </w:rPr>
      </w:pPr>
    </w:p>
    <w:p w14:paraId="5489D988" w14:textId="3A02475B" w:rsidR="0001285A" w:rsidRDefault="0001285A">
      <w:pPr>
        <w:rPr>
          <w:u w:val="single"/>
        </w:rPr>
      </w:pPr>
    </w:p>
    <w:p w14:paraId="0478370B" w14:textId="5FC8E9D6" w:rsidR="00CE07E5" w:rsidRDefault="00CE07E5">
      <w:pPr>
        <w:rPr>
          <w:u w:val="single"/>
        </w:rPr>
      </w:pPr>
    </w:p>
    <w:p w14:paraId="39BFA197" w14:textId="07A6F873" w:rsidR="00CE07E5" w:rsidRDefault="00CE07E5">
      <w:pPr>
        <w:rPr>
          <w:u w:val="single"/>
        </w:rPr>
      </w:pPr>
    </w:p>
    <w:p w14:paraId="2B95F80B" w14:textId="3359948A" w:rsidR="00CE07E5" w:rsidRDefault="00CE07E5">
      <w:pPr>
        <w:rPr>
          <w:u w:val="single"/>
        </w:rPr>
      </w:pPr>
    </w:p>
    <w:p w14:paraId="0EA4441C" w14:textId="4ED58EB5" w:rsidR="00CE07E5" w:rsidRDefault="00CE07E5">
      <w:pPr>
        <w:rPr>
          <w:u w:val="single"/>
        </w:rPr>
      </w:pPr>
    </w:p>
    <w:p w14:paraId="71D099DB" w14:textId="6AAB5A2C" w:rsidR="00CE07E5" w:rsidRDefault="00CE07E5">
      <w:pPr>
        <w:rPr>
          <w:u w:val="single"/>
        </w:rPr>
      </w:pPr>
    </w:p>
    <w:p w14:paraId="4AAF2E50" w14:textId="3D909538" w:rsidR="00CE07E5" w:rsidRDefault="00CE07E5">
      <w:pPr>
        <w:rPr>
          <w:u w:val="single"/>
        </w:rPr>
      </w:pPr>
    </w:p>
    <w:p w14:paraId="6EB95D3B" w14:textId="6828BD44" w:rsidR="00CE07E5" w:rsidRDefault="00CE07E5">
      <w:pPr>
        <w:rPr>
          <w:u w:val="single"/>
        </w:rPr>
      </w:pPr>
    </w:p>
    <w:p w14:paraId="7DF1D482" w14:textId="41728B45" w:rsidR="00CE07E5" w:rsidRDefault="00CE07E5">
      <w:pPr>
        <w:rPr>
          <w:u w:val="single"/>
        </w:rPr>
      </w:pPr>
    </w:p>
    <w:p w14:paraId="62559C46" w14:textId="09590AD7" w:rsidR="00CE07E5" w:rsidRDefault="00CE07E5">
      <w:pPr>
        <w:rPr>
          <w:u w:val="single"/>
        </w:rPr>
      </w:pPr>
    </w:p>
    <w:p w14:paraId="380192AD" w14:textId="77A603CC" w:rsidR="00CE07E5" w:rsidRDefault="00CE07E5">
      <w:pPr>
        <w:rPr>
          <w:u w:val="single"/>
        </w:rPr>
      </w:pPr>
    </w:p>
    <w:p w14:paraId="36ECAA70" w14:textId="305368E0" w:rsidR="00CE07E5" w:rsidRDefault="00CE07E5">
      <w:pPr>
        <w:rPr>
          <w:u w:val="single"/>
        </w:rPr>
      </w:pPr>
    </w:p>
    <w:p w14:paraId="0AEB1938" w14:textId="78332386" w:rsidR="00CE07E5" w:rsidRDefault="00CE07E5">
      <w:pPr>
        <w:rPr>
          <w:u w:val="single"/>
        </w:rPr>
      </w:pPr>
    </w:p>
    <w:p w14:paraId="5CE6D5FF" w14:textId="4BD45B4A" w:rsidR="00CE07E5" w:rsidRDefault="00CE07E5">
      <w:pPr>
        <w:rPr>
          <w:u w:val="single"/>
        </w:rPr>
      </w:pPr>
    </w:p>
    <w:p w14:paraId="0ACBFC38" w14:textId="77777777" w:rsidR="00CE07E5" w:rsidRDefault="00CE07E5">
      <w:pPr>
        <w:rPr>
          <w:u w:val="single"/>
        </w:rPr>
      </w:pPr>
    </w:p>
    <w:p w14:paraId="623680F3" w14:textId="2AEE391D" w:rsidR="00A70EBA" w:rsidRPr="0001285A" w:rsidRDefault="00451405" w:rsidP="0001285A">
      <w:pPr>
        <w:numPr>
          <w:ilvl w:val="0"/>
          <w:numId w:val="1"/>
        </w:numPr>
        <w:ind w:left="284" w:hanging="284"/>
        <w:contextualSpacing/>
        <w:jc w:val="both"/>
        <w:rPr>
          <w:rFonts w:ascii="Times New Roman" w:hAnsi="Times New Roman" w:cs="Times New Roman"/>
          <w:i/>
          <w:sz w:val="24"/>
        </w:rPr>
      </w:pPr>
      <w:r w:rsidRPr="0001285A">
        <w:rPr>
          <w:rFonts w:ascii="Times New Roman" w:hAnsi="Times New Roman" w:cs="Times New Roman"/>
          <w:i/>
          <w:sz w:val="24"/>
        </w:rPr>
        <w:lastRenderedPageBreak/>
        <w:t>Descripción General</w:t>
      </w:r>
    </w:p>
    <w:p w14:paraId="1011D851" w14:textId="77777777" w:rsidR="001A1682" w:rsidRPr="0001285A" w:rsidRDefault="001A1682" w:rsidP="0001285A">
      <w:pPr>
        <w:ind w:left="284"/>
        <w:contextualSpacing/>
        <w:jc w:val="both"/>
        <w:rPr>
          <w:rFonts w:ascii="Times New Roman" w:hAnsi="Times New Roman" w:cs="Times New Roman"/>
          <w:i/>
        </w:rPr>
      </w:pPr>
    </w:p>
    <w:p w14:paraId="5FFDCC82" w14:textId="4C4553E9" w:rsidR="00A70EBA" w:rsidRPr="0001285A" w:rsidRDefault="00451405" w:rsidP="0001285A">
      <w:pPr>
        <w:ind w:firstLine="567"/>
        <w:jc w:val="both"/>
        <w:rPr>
          <w:rFonts w:ascii="Times New Roman" w:hAnsi="Times New Roman" w:cs="Times New Roman"/>
        </w:rPr>
      </w:pPr>
      <w:r w:rsidRPr="0001285A">
        <w:rPr>
          <w:rFonts w:ascii="Times New Roman" w:hAnsi="Times New Roman" w:cs="Times New Roman"/>
        </w:rPr>
        <w:t xml:space="preserve">El SAI (Sistema automatizado de control de invernadero), es un sistema que controla humedad y temperatura de un invernadero. Los valores objetivo de temperatura y humedad son diferentes dependiendo </w:t>
      </w:r>
      <w:r w:rsidR="00436FF3" w:rsidRPr="0001285A">
        <w:rPr>
          <w:rFonts w:ascii="Times New Roman" w:hAnsi="Times New Roman" w:cs="Times New Roman"/>
        </w:rPr>
        <w:t>del</w:t>
      </w:r>
      <w:r w:rsidRPr="0001285A">
        <w:rPr>
          <w:rFonts w:ascii="Times New Roman" w:hAnsi="Times New Roman" w:cs="Times New Roman"/>
        </w:rPr>
        <w:t xml:space="preserve"> cultivo que se plante y la etapa de crecimiento en el que se encuentre. Para ello se controla una bomba de agua, un ventilador, un calentador y una ventana corrediza. Para realizar este control se toman datos de temperatura externa al invernadero, temperatura interna, humedad de suelo y disponibilidad de agua en el tanque.</w:t>
      </w:r>
    </w:p>
    <w:p w14:paraId="269B7616" w14:textId="77777777" w:rsidR="00A70EBA" w:rsidRPr="0001285A" w:rsidRDefault="00451405" w:rsidP="0001285A">
      <w:pPr>
        <w:ind w:firstLine="567"/>
        <w:jc w:val="both"/>
        <w:rPr>
          <w:rFonts w:ascii="Times New Roman" w:hAnsi="Times New Roman" w:cs="Times New Roman"/>
        </w:rPr>
      </w:pPr>
      <w:r w:rsidRPr="0001285A">
        <w:rPr>
          <w:rFonts w:ascii="Times New Roman" w:hAnsi="Times New Roman" w:cs="Times New Roman"/>
        </w:rPr>
        <w:t>Posee interfaz de usuario a través de 5 botones y una pantalla LCD, además de contar con la posibilidad de controlarlo mediante puerto serie con una PC.</w:t>
      </w:r>
    </w:p>
    <w:p w14:paraId="350E022F" w14:textId="77777777" w:rsidR="00A70EBA" w:rsidRDefault="00451405">
      <w:r>
        <w:tab/>
      </w:r>
    </w:p>
    <w:p w14:paraId="757696E5" w14:textId="77777777" w:rsidR="00A70EBA" w:rsidRPr="0001285A" w:rsidRDefault="00451405" w:rsidP="0001285A">
      <w:pPr>
        <w:jc w:val="both"/>
        <w:rPr>
          <w:rFonts w:ascii="Times New Roman" w:hAnsi="Times New Roman" w:cs="Times New Roman"/>
          <w:i/>
        </w:rPr>
      </w:pPr>
      <w:del w:id="33" w:author="Diego Alvarez Rohlik" w:date="2018-12-07T11:53:00Z">
        <w:r w:rsidRPr="0001285A" w:rsidDel="00454D86">
          <w:rPr>
            <w:rFonts w:ascii="Times New Roman" w:hAnsi="Times New Roman" w:cs="Times New Roman"/>
            <w:i/>
          </w:rPr>
          <w:delText xml:space="preserve">    </w:delText>
        </w:r>
      </w:del>
      <w:r w:rsidRPr="0001285A">
        <w:rPr>
          <w:rFonts w:ascii="Times New Roman" w:hAnsi="Times New Roman" w:cs="Times New Roman"/>
          <w:i/>
        </w:rPr>
        <w:t>1.1 Alimentación</w:t>
      </w:r>
    </w:p>
    <w:p w14:paraId="6187B684" w14:textId="2FE61FEC" w:rsidR="00A70EBA" w:rsidRPr="0001285A" w:rsidRDefault="00451405" w:rsidP="0001285A">
      <w:pPr>
        <w:ind w:firstLine="567"/>
        <w:jc w:val="both"/>
        <w:rPr>
          <w:rFonts w:ascii="Times New Roman" w:hAnsi="Times New Roman" w:cs="Times New Roman"/>
        </w:rPr>
      </w:pPr>
      <w:r w:rsidRPr="0001285A">
        <w:rPr>
          <w:rFonts w:ascii="Times New Roman" w:hAnsi="Times New Roman" w:cs="Times New Roman"/>
        </w:rPr>
        <w:t xml:space="preserve">El SAI consta de dos placas tipo </w:t>
      </w:r>
      <w:r w:rsidRPr="0001285A">
        <w:rPr>
          <w:rFonts w:ascii="Times New Roman" w:hAnsi="Times New Roman" w:cs="Times New Roman"/>
          <w:i/>
        </w:rPr>
        <w:t>shield</w:t>
      </w:r>
      <w:r w:rsidRPr="0001285A">
        <w:rPr>
          <w:rFonts w:ascii="Times New Roman" w:hAnsi="Times New Roman" w:cs="Times New Roman"/>
        </w:rPr>
        <w:t xml:space="preserve"> para adosar a la placa discovery STM32F407. En una de estas placas se encuentra un</w:t>
      </w:r>
      <w:r w:rsidRPr="0001285A">
        <w:rPr>
          <w:rFonts w:ascii="Times New Roman" w:hAnsi="Times New Roman" w:cs="Times New Roman"/>
          <w:i/>
        </w:rPr>
        <w:t xml:space="preserve"> jack</w:t>
      </w:r>
      <w:r w:rsidRPr="0001285A">
        <w:rPr>
          <w:rFonts w:ascii="Times New Roman" w:hAnsi="Times New Roman" w:cs="Times New Roman"/>
        </w:rPr>
        <w:t xml:space="preserve"> de alimentación donde se debe conectar una fuente de 9V. Para alimentar la segunda placa se debe conectar un cable plano (incluido) de dos pines a la </w:t>
      </w:r>
      <w:r w:rsidR="00A247E6" w:rsidRPr="0001285A">
        <w:rPr>
          <w:rFonts w:ascii="Times New Roman" w:hAnsi="Times New Roman" w:cs="Times New Roman"/>
        </w:rPr>
        <w:t>primera placa</w:t>
      </w:r>
      <w:r w:rsidRPr="0001285A">
        <w:rPr>
          <w:rFonts w:ascii="Times New Roman" w:hAnsi="Times New Roman" w:cs="Times New Roman"/>
        </w:rPr>
        <w:t xml:space="preserve">. Por </w:t>
      </w:r>
      <w:r w:rsidR="00A247E6" w:rsidRPr="0001285A">
        <w:rPr>
          <w:rFonts w:ascii="Times New Roman" w:hAnsi="Times New Roman" w:cs="Times New Roman"/>
        </w:rPr>
        <w:t>último,</w:t>
      </w:r>
      <w:r w:rsidRPr="0001285A">
        <w:rPr>
          <w:rFonts w:ascii="Times New Roman" w:hAnsi="Times New Roman" w:cs="Times New Roman"/>
        </w:rPr>
        <w:t xml:space="preserve"> la placa Discovery debe estar conectada a una fuente de alimentación de 5V.</w:t>
      </w:r>
    </w:p>
    <w:p w14:paraId="2E71D260" w14:textId="29969ED4" w:rsidR="00A70EBA" w:rsidRPr="0001285A" w:rsidRDefault="00A70EBA" w:rsidP="0001285A">
      <w:pPr>
        <w:jc w:val="both"/>
        <w:rPr>
          <w:rFonts w:ascii="Times New Roman" w:hAnsi="Times New Roman" w:cs="Times New Roman"/>
        </w:rPr>
      </w:pPr>
    </w:p>
    <w:p w14:paraId="5FA08058" w14:textId="0E0BA806" w:rsidR="00A70EBA" w:rsidRPr="0001285A" w:rsidRDefault="00451405" w:rsidP="0001285A">
      <w:pPr>
        <w:jc w:val="both"/>
        <w:rPr>
          <w:rFonts w:ascii="Times New Roman" w:hAnsi="Times New Roman" w:cs="Times New Roman"/>
          <w:i/>
        </w:rPr>
      </w:pPr>
      <w:r w:rsidRPr="0001285A">
        <w:rPr>
          <w:rFonts w:ascii="Times New Roman" w:hAnsi="Times New Roman" w:cs="Times New Roman"/>
          <w:i/>
        </w:rPr>
        <w:t>1.2 Conexiones</w:t>
      </w:r>
    </w:p>
    <w:p w14:paraId="6F8E68BC" w14:textId="2AD239FA" w:rsidR="00A70EBA" w:rsidRPr="0001285A" w:rsidRDefault="00451405" w:rsidP="0001285A">
      <w:pPr>
        <w:ind w:firstLine="567"/>
        <w:jc w:val="both"/>
        <w:rPr>
          <w:ins w:id="34" w:author="Diego Alvarez Rohlik" w:date="2018-12-07T11:50:00Z"/>
          <w:rFonts w:ascii="Times New Roman" w:hAnsi="Times New Roman" w:cs="Times New Roman"/>
        </w:rPr>
      </w:pPr>
      <w:r w:rsidRPr="0001285A">
        <w:rPr>
          <w:rFonts w:ascii="Times New Roman" w:hAnsi="Times New Roman" w:cs="Times New Roman"/>
        </w:rPr>
        <w:t xml:space="preserve">Como se dijo anteriormente las placas poseen pines para conectar los distintos sensores. En la figura </w:t>
      </w:r>
      <w:ins w:id="35" w:author="Diego Alvarez Rohlik" w:date="2018-12-07T11:56:00Z">
        <w:r w:rsidR="00EA4249" w:rsidRPr="0001285A">
          <w:rPr>
            <w:rFonts w:ascii="Times New Roman" w:hAnsi="Times New Roman" w:cs="Times New Roman"/>
          </w:rPr>
          <w:t>1.1</w:t>
        </w:r>
      </w:ins>
      <w:del w:id="36" w:author="Diego Alvarez Rohlik" w:date="2018-12-07T11:55:00Z">
        <w:r w:rsidRPr="0001285A" w:rsidDel="00EA4249">
          <w:rPr>
            <w:rFonts w:ascii="Times New Roman" w:hAnsi="Times New Roman" w:cs="Times New Roman"/>
          </w:rPr>
          <w:delText>X</w:delText>
        </w:r>
      </w:del>
      <w:r w:rsidRPr="0001285A">
        <w:rPr>
          <w:rFonts w:ascii="Times New Roman" w:hAnsi="Times New Roman" w:cs="Times New Roman"/>
        </w:rPr>
        <w:t xml:space="preserve"> se muestra la placa </w:t>
      </w:r>
      <w:r w:rsidR="0001285A">
        <w:rPr>
          <w:rFonts w:ascii="Times New Roman" w:hAnsi="Times New Roman" w:cs="Times New Roman"/>
        </w:rPr>
        <w:t>1</w:t>
      </w:r>
      <w:del w:id="37" w:author="Diego Alvarez Rohlik" w:date="2018-12-07T11:56:00Z">
        <w:r w:rsidRPr="0001285A" w:rsidDel="00EA4249">
          <w:rPr>
            <w:rFonts w:ascii="Times New Roman" w:hAnsi="Times New Roman" w:cs="Times New Roman"/>
          </w:rPr>
          <w:delText>1</w:delText>
        </w:r>
      </w:del>
      <w:r w:rsidRPr="0001285A">
        <w:rPr>
          <w:rFonts w:ascii="Times New Roman" w:hAnsi="Times New Roman" w:cs="Times New Roman"/>
        </w:rPr>
        <w:t xml:space="preserve"> donde se puede ver la pantalla LCD, los botones, pila para mantener la hora y la ranura de la tarjeta SD. En la figura </w:t>
      </w:r>
      <w:r w:rsidR="0001285A">
        <w:rPr>
          <w:rFonts w:ascii="Times New Roman" w:hAnsi="Times New Roman" w:cs="Times New Roman"/>
        </w:rPr>
        <w:t>1.2</w:t>
      </w:r>
      <w:del w:id="38" w:author="Diego Alvarez Rohlik" w:date="2018-12-07T11:55:00Z">
        <w:r w:rsidRPr="0001285A" w:rsidDel="00EA4249">
          <w:rPr>
            <w:rFonts w:ascii="Times New Roman" w:hAnsi="Times New Roman" w:cs="Times New Roman"/>
          </w:rPr>
          <w:delText>X</w:delText>
        </w:r>
      </w:del>
      <w:r w:rsidRPr="0001285A">
        <w:rPr>
          <w:rFonts w:ascii="Times New Roman" w:hAnsi="Times New Roman" w:cs="Times New Roman"/>
        </w:rPr>
        <w:t xml:space="preserve"> se muestra la placa </w:t>
      </w:r>
      <w:r w:rsidR="0001285A">
        <w:rPr>
          <w:rFonts w:ascii="Times New Roman" w:hAnsi="Times New Roman" w:cs="Times New Roman"/>
        </w:rPr>
        <w:t>2</w:t>
      </w:r>
      <w:del w:id="39" w:author="Diego Alvarez Rohlik" w:date="2018-12-07T11:56:00Z">
        <w:r w:rsidRPr="0001285A" w:rsidDel="00EA4249">
          <w:rPr>
            <w:rFonts w:ascii="Times New Roman" w:hAnsi="Times New Roman" w:cs="Times New Roman"/>
          </w:rPr>
          <w:delText>2</w:delText>
        </w:r>
      </w:del>
      <w:r w:rsidRPr="0001285A">
        <w:rPr>
          <w:rFonts w:ascii="Times New Roman" w:hAnsi="Times New Roman" w:cs="Times New Roman"/>
        </w:rPr>
        <w:t xml:space="preserve">, la cual posee la conexión para el sensor de temperatura exterior e interior, el sensor de luz, el sensor de humedad del suelo, </w:t>
      </w:r>
      <w:r w:rsidR="005A5561" w:rsidRPr="0001285A">
        <w:rPr>
          <w:rFonts w:ascii="Times New Roman" w:hAnsi="Times New Roman" w:cs="Times New Roman"/>
        </w:rPr>
        <w:t>los relés</w:t>
      </w:r>
      <w:r w:rsidRPr="0001285A">
        <w:rPr>
          <w:rFonts w:ascii="Times New Roman" w:hAnsi="Times New Roman" w:cs="Times New Roman"/>
        </w:rPr>
        <w:t xml:space="preserve"> de bomba y calentador, el ventilador y el RS232 para comunicación serial. </w:t>
      </w:r>
    </w:p>
    <w:p w14:paraId="2652E14F" w14:textId="005A4F7C" w:rsidR="00454D86" w:rsidRDefault="0001285A" w:rsidP="00A24B80">
      <w:pPr>
        <w:ind w:firstLine="567"/>
        <w:rPr>
          <w:ins w:id="40" w:author="Diego Alvarez Rohlik" w:date="2018-12-07T11:50:00Z"/>
        </w:rPr>
      </w:pPr>
      <w:r>
        <w:rPr>
          <w:noProof/>
        </w:rPr>
        <mc:AlternateContent>
          <mc:Choice Requires="wps">
            <w:drawing>
              <wp:anchor distT="0" distB="0" distL="114300" distR="114300" simplePos="0" relativeHeight="251745792" behindDoc="0" locked="0" layoutInCell="1" allowOverlap="1" wp14:anchorId="23A7E772" wp14:editId="541EBDF4">
                <wp:simplePos x="0" y="0"/>
                <wp:positionH relativeFrom="column">
                  <wp:posOffset>-3810</wp:posOffset>
                </wp:positionH>
                <wp:positionV relativeFrom="paragraph">
                  <wp:posOffset>3251200</wp:posOffset>
                </wp:positionV>
                <wp:extent cx="5400040" cy="635"/>
                <wp:effectExtent l="0" t="0" r="0" b="12065"/>
                <wp:wrapThrough wrapText="bothSides">
                  <wp:wrapPolygon edited="0">
                    <wp:start x="0" y="0"/>
                    <wp:lineTo x="0" y="0"/>
                    <wp:lineTo x="21539" y="0"/>
                    <wp:lineTo x="21539" y="0"/>
                    <wp:lineTo x="0" y="0"/>
                  </wp:wrapPolygon>
                </wp:wrapThrough>
                <wp:docPr id="104" name="Cuadro de texto 10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BC78587" w14:textId="0D253171" w:rsidR="0001285A" w:rsidRPr="0001285A" w:rsidRDefault="0001285A" w:rsidP="0001285A">
                            <w:pPr>
                              <w:pStyle w:val="Descripcin"/>
                              <w:jc w:val="center"/>
                              <w:rPr>
                                <w:rFonts w:ascii="Times New Roman" w:hAnsi="Times New Roman" w:cs="Times New Roman"/>
                                <w:noProof/>
                                <w:color w:val="7F7F7F" w:themeColor="text1" w:themeTint="80"/>
                                <w:sz w:val="24"/>
                                <w:szCs w:val="22"/>
                              </w:rPr>
                            </w:pPr>
                            <w:r w:rsidRPr="0001285A">
                              <w:rPr>
                                <w:rFonts w:ascii="Times New Roman" w:hAnsi="Times New Roman" w:cs="Times New Roman"/>
                                <w:color w:val="7F7F7F" w:themeColor="text1" w:themeTint="80"/>
                                <w:sz w:val="20"/>
                              </w:rPr>
                              <w:t xml:space="preserve">Figura </w:t>
                            </w:r>
                            <w:r w:rsidRPr="0001285A">
                              <w:rPr>
                                <w:rFonts w:ascii="Times New Roman" w:hAnsi="Times New Roman" w:cs="Times New Roman"/>
                                <w:color w:val="7F7F7F" w:themeColor="text1" w:themeTint="80"/>
                                <w:sz w:val="20"/>
                              </w:rPr>
                              <w:fldChar w:fldCharType="begin"/>
                            </w:r>
                            <w:r w:rsidRPr="0001285A">
                              <w:rPr>
                                <w:rFonts w:ascii="Times New Roman" w:hAnsi="Times New Roman" w:cs="Times New Roman"/>
                                <w:color w:val="7F7F7F" w:themeColor="text1" w:themeTint="80"/>
                                <w:sz w:val="20"/>
                              </w:rPr>
                              <w:instrText xml:space="preserve"> SEQ Figura \* ARABIC </w:instrText>
                            </w:r>
                            <w:r w:rsidRPr="0001285A">
                              <w:rPr>
                                <w:rFonts w:ascii="Times New Roman" w:hAnsi="Times New Roman" w:cs="Times New Roman"/>
                                <w:color w:val="7F7F7F" w:themeColor="text1" w:themeTint="80"/>
                                <w:sz w:val="20"/>
                              </w:rPr>
                              <w:fldChar w:fldCharType="separate"/>
                            </w:r>
                            <w:r w:rsidR="000A66A8">
                              <w:rPr>
                                <w:rFonts w:ascii="Times New Roman" w:hAnsi="Times New Roman" w:cs="Times New Roman"/>
                                <w:noProof/>
                                <w:color w:val="7F7F7F" w:themeColor="text1" w:themeTint="80"/>
                                <w:sz w:val="20"/>
                              </w:rPr>
                              <w:t>1</w:t>
                            </w:r>
                            <w:r w:rsidRPr="0001285A">
                              <w:rPr>
                                <w:rFonts w:ascii="Times New Roman" w:hAnsi="Times New Roman" w:cs="Times New Roman"/>
                                <w:color w:val="7F7F7F" w:themeColor="text1" w:themeTint="80"/>
                                <w:sz w:val="20"/>
                              </w:rPr>
                              <w:fldChar w:fldCharType="end"/>
                            </w:r>
                            <w:r w:rsidRPr="0001285A">
                              <w:rPr>
                                <w:rFonts w:ascii="Times New Roman" w:hAnsi="Times New Roman" w:cs="Times New Roman"/>
                                <w:color w:val="7F7F7F" w:themeColor="text1" w:themeTint="80"/>
                                <w:sz w:val="20"/>
                              </w:rPr>
                              <w:t>.1 Placa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7E772" id="Cuadro de texto 104" o:spid="_x0000_s1057" type="#_x0000_t202" style="position:absolute;left:0;text-align:left;margin-left:-.3pt;margin-top:256pt;width:425.2pt;height:.05pt;z-index:25174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" stroked="f">
                <v:textbox style="mso-fit-shape-to-text:t" inset="0,0,0,0">
                  <w:txbxContent>
                    <w:p w14:paraId="0BC78587" w14:textId="0D253171" w:rsidR="0001285A" w:rsidRPr="0001285A" w:rsidRDefault="0001285A" w:rsidP="0001285A">
                      <w:pPr>
                        <w:pStyle w:val="Descripcin"/>
                        <w:jc w:val="center"/>
                        <w:rPr>
                          <w:rFonts w:ascii="Times New Roman" w:hAnsi="Times New Roman" w:cs="Times New Roman"/>
                          <w:noProof/>
                          <w:color w:val="7F7F7F" w:themeColor="text1" w:themeTint="80"/>
                          <w:sz w:val="24"/>
                          <w:szCs w:val="22"/>
                        </w:rPr>
                      </w:pPr>
                      <w:r w:rsidRPr="0001285A">
                        <w:rPr>
                          <w:rFonts w:ascii="Times New Roman" w:hAnsi="Times New Roman" w:cs="Times New Roman"/>
                          <w:color w:val="7F7F7F" w:themeColor="text1" w:themeTint="80"/>
                          <w:sz w:val="20"/>
                        </w:rPr>
                        <w:t xml:space="preserve">Figura </w:t>
                      </w:r>
                      <w:r w:rsidRPr="0001285A">
                        <w:rPr>
                          <w:rFonts w:ascii="Times New Roman" w:hAnsi="Times New Roman" w:cs="Times New Roman"/>
                          <w:color w:val="7F7F7F" w:themeColor="text1" w:themeTint="80"/>
                          <w:sz w:val="20"/>
                        </w:rPr>
                        <w:fldChar w:fldCharType="begin"/>
                      </w:r>
                      <w:r w:rsidRPr="0001285A">
                        <w:rPr>
                          <w:rFonts w:ascii="Times New Roman" w:hAnsi="Times New Roman" w:cs="Times New Roman"/>
                          <w:color w:val="7F7F7F" w:themeColor="text1" w:themeTint="80"/>
                          <w:sz w:val="20"/>
                        </w:rPr>
                        <w:instrText xml:space="preserve"> SEQ Figura \* ARABIC </w:instrText>
                      </w:r>
                      <w:r w:rsidRPr="0001285A">
                        <w:rPr>
                          <w:rFonts w:ascii="Times New Roman" w:hAnsi="Times New Roman" w:cs="Times New Roman"/>
                          <w:color w:val="7F7F7F" w:themeColor="text1" w:themeTint="80"/>
                          <w:sz w:val="20"/>
                        </w:rPr>
                        <w:fldChar w:fldCharType="separate"/>
                      </w:r>
                      <w:r w:rsidR="000A66A8">
                        <w:rPr>
                          <w:rFonts w:ascii="Times New Roman" w:hAnsi="Times New Roman" w:cs="Times New Roman"/>
                          <w:noProof/>
                          <w:color w:val="7F7F7F" w:themeColor="text1" w:themeTint="80"/>
                          <w:sz w:val="20"/>
                        </w:rPr>
                        <w:t>1</w:t>
                      </w:r>
                      <w:r w:rsidRPr="0001285A">
                        <w:rPr>
                          <w:rFonts w:ascii="Times New Roman" w:hAnsi="Times New Roman" w:cs="Times New Roman"/>
                          <w:color w:val="7F7F7F" w:themeColor="text1" w:themeTint="80"/>
                          <w:sz w:val="20"/>
                        </w:rPr>
                        <w:fldChar w:fldCharType="end"/>
                      </w:r>
                      <w:r w:rsidRPr="0001285A">
                        <w:rPr>
                          <w:rFonts w:ascii="Times New Roman" w:hAnsi="Times New Roman" w:cs="Times New Roman"/>
                          <w:color w:val="7F7F7F" w:themeColor="text1" w:themeTint="80"/>
                          <w:sz w:val="20"/>
                        </w:rPr>
                        <w:t>.1 Placa 1</w:t>
                      </w:r>
                    </w:p>
                  </w:txbxContent>
                </v:textbox>
                <w10:wrap type="through"/>
              </v:shape>
            </w:pict>
          </mc:Fallback>
        </mc:AlternateContent>
      </w:r>
      <w:ins w:id="41" w:author="Diego Alvarez Rohlik" w:date="2018-12-07T11:51:00Z">
        <w:r>
          <w:rPr>
            <w:noProof/>
          </w:rPr>
          <w:drawing>
            <wp:anchor distT="0" distB="0" distL="114300" distR="114300" simplePos="0" relativeHeight="251736576" behindDoc="0" locked="0" layoutInCell="1" allowOverlap="1" wp14:anchorId="205320C2" wp14:editId="66D1F435">
              <wp:simplePos x="0" y="0"/>
              <wp:positionH relativeFrom="column">
                <wp:posOffset>-3810</wp:posOffset>
              </wp:positionH>
              <wp:positionV relativeFrom="paragraph">
                <wp:posOffset>156482</wp:posOffset>
              </wp:positionV>
              <wp:extent cx="5400040" cy="3037840"/>
              <wp:effectExtent l="0" t="0" r="0" b="0"/>
              <wp:wrapThrough wrapText="bothSides">
                <wp:wrapPolygon edited="0">
                  <wp:start x="0" y="0"/>
                  <wp:lineTo x="0" y="21401"/>
                  <wp:lineTo x="21488" y="21401"/>
                  <wp:lineTo x="21488"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_2018-12-07_11-31-37.jpg"/>
                      <pic:cNvPicPr/>
                    </pic:nvPicPr>
                    <pic:blipFill>
                      <a:blip r:embed="rId8">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14:sizeRelH relativeFrom="page">
                <wp14:pctWidth>0</wp14:pctWidth>
              </wp14:sizeRelH>
              <wp14:sizeRelV relativeFrom="page">
                <wp14:pctHeight>0</wp14:pctHeight>
              </wp14:sizeRelV>
            </wp:anchor>
          </w:drawing>
        </w:r>
      </w:ins>
    </w:p>
    <w:p w14:paraId="40A5F89E" w14:textId="624BCDDC" w:rsidR="00454D86" w:rsidRDefault="0001285A" w:rsidP="00A24B80">
      <w:pPr>
        <w:ind w:firstLine="567"/>
      </w:pPr>
      <w:ins w:id="42" w:author="Diego Alvarez Rohlik" w:date="2018-12-07T11:50:00Z">
        <w:r>
          <w:rPr>
            <w:noProof/>
          </w:rPr>
          <w:lastRenderedPageBreak/>
          <w:drawing>
            <wp:anchor distT="0" distB="0" distL="114300" distR="114300" simplePos="0" relativeHeight="251733504" behindDoc="0" locked="0" layoutInCell="1" allowOverlap="1" wp14:anchorId="5C2B4D96" wp14:editId="2C2F0635">
              <wp:simplePos x="0" y="0"/>
              <wp:positionH relativeFrom="margin">
                <wp:posOffset>1229360</wp:posOffset>
              </wp:positionH>
              <wp:positionV relativeFrom="paragraph">
                <wp:posOffset>-1238250</wp:posOffset>
              </wp:positionV>
              <wp:extent cx="3200400" cy="5689600"/>
              <wp:effectExtent l="0" t="6350" r="0" b="0"/>
              <wp:wrapThrough wrapText="bothSides">
                <wp:wrapPolygon edited="0">
                  <wp:start x="21643" y="24"/>
                  <wp:lineTo x="171" y="24"/>
                  <wp:lineTo x="171" y="21504"/>
                  <wp:lineTo x="21643" y="21504"/>
                  <wp:lineTo x="21643" y="24"/>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hoto_2018-12-07_11-31-36.jpg"/>
                      <pic:cNvPicPr/>
                    </pic:nvPicPr>
                    <pic:blipFill>
                      <a:blip r:embed="rId9">
                        <a:extLst>
                          <a:ext uri="{28A0092B-C50C-407E-A947-70E740481C1C}">
                            <a14:useLocalDpi xmlns:a14="http://schemas.microsoft.com/office/drawing/2010/main" val="0"/>
                          </a:ext>
                        </a:extLst>
                      </a:blip>
                      <a:stretch>
                        <a:fillRect/>
                      </a:stretch>
                    </pic:blipFill>
                    <pic:spPr>
                      <a:xfrm rot="16200000">
                        <a:off x="0" y="0"/>
                        <a:ext cx="3200400" cy="5689600"/>
                      </a:xfrm>
                      <a:prstGeom prst="rect">
                        <a:avLst/>
                      </a:prstGeom>
                    </pic:spPr>
                  </pic:pic>
                </a:graphicData>
              </a:graphic>
              <wp14:sizeRelH relativeFrom="page">
                <wp14:pctWidth>0</wp14:pctWidth>
              </wp14:sizeRelH>
              <wp14:sizeRelV relativeFrom="page">
                <wp14:pctHeight>0</wp14:pctHeight>
              </wp14:sizeRelV>
            </wp:anchor>
          </w:drawing>
        </w:r>
      </w:ins>
      <w:ins w:id="43" w:author="Diego Alvarez Rohlik" w:date="2018-12-07T11:52:00Z">
        <w:r>
          <w:rPr>
            <w:noProof/>
          </w:rPr>
          <mc:AlternateContent>
            <mc:Choice Requires="wps">
              <w:drawing>
                <wp:anchor distT="0" distB="0" distL="114300" distR="114300" simplePos="0" relativeHeight="251738624" behindDoc="0" locked="0" layoutInCell="1" allowOverlap="1" wp14:anchorId="2B1BE2E5" wp14:editId="6B5E2163">
                  <wp:simplePos x="0" y="0"/>
                  <wp:positionH relativeFrom="column">
                    <wp:posOffset>-3810</wp:posOffset>
                  </wp:positionH>
                  <wp:positionV relativeFrom="paragraph">
                    <wp:posOffset>3262177</wp:posOffset>
                  </wp:positionV>
                  <wp:extent cx="5400040" cy="635"/>
                  <wp:effectExtent l="0" t="0" r="0" b="0"/>
                  <wp:wrapThrough wrapText="bothSides">
                    <wp:wrapPolygon edited="0">
                      <wp:start x="0" y="0"/>
                      <wp:lineTo x="0" y="21600"/>
                      <wp:lineTo x="21600" y="21600"/>
                      <wp:lineTo x="21600" y="0"/>
                    </wp:wrapPolygon>
                  </wp:wrapThrough>
                  <wp:docPr id="13" name="Cuadro de texto 1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28F48DF" w14:textId="6CCDD4A9" w:rsidR="0001285A" w:rsidRPr="0001285A" w:rsidRDefault="0001285A">
                              <w:pPr>
                                <w:pStyle w:val="Descripcin"/>
                                <w:jc w:val="center"/>
                                <w:rPr>
                                  <w:rFonts w:ascii="Times New Roman" w:hAnsi="Times New Roman" w:cs="Times New Roman"/>
                                  <w:noProof/>
                                  <w:color w:val="7F7F7F" w:themeColor="text1" w:themeTint="80"/>
                                  <w:sz w:val="15"/>
                                  <w:rPrChange w:id="44" w:author="Diego Alvarez Rohlik" w:date="2018-12-07T11:54:00Z">
                                    <w:rPr>
                                      <w:noProof/>
                                    </w:rPr>
                                  </w:rPrChange>
                                </w:rPr>
                                <w:pPrChange w:id="45" w:author="Diego Alvarez Rohlik" w:date="2018-12-07T11:54:00Z">
                                  <w:pPr/>
                                </w:pPrChange>
                              </w:pPr>
                              <w:ins w:id="46" w:author="Diego Alvarez Rohlik" w:date="2018-12-07T11:54:00Z">
                                <w:r w:rsidRPr="0001285A">
                                  <w:rPr>
                                    <w:rFonts w:ascii="Times New Roman" w:hAnsi="Times New Roman" w:cs="Times New Roman"/>
                                    <w:color w:val="7F7F7F" w:themeColor="text1" w:themeTint="80"/>
                                    <w:sz w:val="20"/>
                                    <w:szCs w:val="22"/>
                                  </w:rPr>
                                  <w:t>Figura 1.</w:t>
                                </w:r>
                              </w:ins>
                              <w:r w:rsidRPr="0001285A">
                                <w:rPr>
                                  <w:rFonts w:ascii="Times New Roman" w:hAnsi="Times New Roman" w:cs="Times New Roman"/>
                                  <w:color w:val="7F7F7F" w:themeColor="text1" w:themeTint="80"/>
                                  <w:sz w:val="20"/>
                                  <w:szCs w:val="22"/>
                                </w:rPr>
                                <w:t>2</w:t>
                              </w:r>
                              <w:ins w:id="47" w:author="Diego Alvarez Rohlik" w:date="2018-12-07T11:54:00Z">
                                <w:r w:rsidRPr="0001285A">
                                  <w:rPr>
                                    <w:rFonts w:ascii="Times New Roman" w:hAnsi="Times New Roman" w:cs="Times New Roman"/>
                                    <w:color w:val="7F7F7F" w:themeColor="text1" w:themeTint="80"/>
                                    <w:sz w:val="20"/>
                                    <w:szCs w:val="22"/>
                                  </w:rPr>
                                  <w:t xml:space="preserve"> Placa 2</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BE2E5" id="Cuadro de texto 13" o:spid="_x0000_s1058" type="#_x0000_t202" style="position:absolute;left:0;text-align:left;margin-left:-.3pt;margin-top:256.85pt;width:425.2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" stroked="f">
                  <v:textbox style="mso-fit-shape-to-text:t" inset="0,0,0,0">
                    <w:txbxContent>
                      <w:p w14:paraId="228F48DF" w14:textId="6CCDD4A9" w:rsidR="0001285A" w:rsidRPr="0001285A" w:rsidRDefault="0001285A">
                        <w:pPr>
                          <w:pStyle w:val="Descripcin"/>
                          <w:jc w:val="center"/>
                          <w:rPr>
                            <w:rFonts w:ascii="Times New Roman" w:hAnsi="Times New Roman" w:cs="Times New Roman"/>
                            <w:noProof/>
                            <w:color w:val="7F7F7F" w:themeColor="text1" w:themeTint="80"/>
                            <w:sz w:val="15"/>
                            <w:rPrChange w:id="48" w:author="Diego Alvarez Rohlik" w:date="2018-12-07T11:54:00Z">
                              <w:rPr>
                                <w:noProof/>
                              </w:rPr>
                            </w:rPrChange>
                          </w:rPr>
                          <w:pPrChange w:id="49" w:author="Diego Alvarez Rohlik" w:date="2018-12-07T11:54:00Z">
                            <w:pPr/>
                          </w:pPrChange>
                        </w:pPr>
                        <w:ins w:id="50" w:author="Diego Alvarez Rohlik" w:date="2018-12-07T11:54:00Z">
                          <w:r w:rsidRPr="0001285A">
                            <w:rPr>
                              <w:rFonts w:ascii="Times New Roman" w:hAnsi="Times New Roman" w:cs="Times New Roman"/>
                              <w:color w:val="7F7F7F" w:themeColor="text1" w:themeTint="80"/>
                              <w:sz w:val="20"/>
                              <w:szCs w:val="22"/>
                            </w:rPr>
                            <w:t>Figura 1.</w:t>
                          </w:r>
                        </w:ins>
                        <w:r w:rsidRPr="0001285A">
                          <w:rPr>
                            <w:rFonts w:ascii="Times New Roman" w:hAnsi="Times New Roman" w:cs="Times New Roman"/>
                            <w:color w:val="7F7F7F" w:themeColor="text1" w:themeTint="80"/>
                            <w:sz w:val="20"/>
                            <w:szCs w:val="22"/>
                          </w:rPr>
                          <w:t>2</w:t>
                        </w:r>
                        <w:ins w:id="51" w:author="Diego Alvarez Rohlik" w:date="2018-12-07T11:54:00Z">
                          <w:r w:rsidRPr="0001285A">
                            <w:rPr>
                              <w:rFonts w:ascii="Times New Roman" w:hAnsi="Times New Roman" w:cs="Times New Roman"/>
                              <w:color w:val="7F7F7F" w:themeColor="text1" w:themeTint="80"/>
                              <w:sz w:val="20"/>
                              <w:szCs w:val="22"/>
                            </w:rPr>
                            <w:t xml:space="preserve"> Placa 2</w:t>
                          </w:r>
                        </w:ins>
                      </w:p>
                    </w:txbxContent>
                  </v:textbox>
                  <w10:wrap type="through"/>
                </v:shape>
              </w:pict>
            </mc:Fallback>
          </mc:AlternateContent>
        </w:r>
      </w:ins>
    </w:p>
    <w:p w14:paraId="4554D960" w14:textId="2A08E1B9" w:rsidR="00A70EBA" w:rsidRPr="007565E6" w:rsidRDefault="00451405" w:rsidP="007565E6">
      <w:pPr>
        <w:jc w:val="both"/>
        <w:rPr>
          <w:rFonts w:ascii="Times New Roman" w:hAnsi="Times New Roman" w:cs="Times New Roman"/>
          <w:i/>
        </w:rPr>
      </w:pPr>
      <w:r w:rsidRPr="007565E6">
        <w:rPr>
          <w:rFonts w:ascii="Times New Roman" w:hAnsi="Times New Roman" w:cs="Times New Roman"/>
          <w:i/>
        </w:rPr>
        <w:t>1.3 Encendido</w:t>
      </w:r>
    </w:p>
    <w:p w14:paraId="63241310" w14:textId="20E10130" w:rsidR="00A70EBA" w:rsidRDefault="00451405" w:rsidP="007565E6">
      <w:pPr>
        <w:ind w:firstLine="567"/>
        <w:jc w:val="both"/>
        <w:rPr>
          <w:rFonts w:ascii="Times New Roman" w:hAnsi="Times New Roman" w:cs="Times New Roman"/>
        </w:rPr>
      </w:pPr>
      <w:r w:rsidRPr="007565E6">
        <w:rPr>
          <w:rFonts w:ascii="Times New Roman" w:hAnsi="Times New Roman" w:cs="Times New Roman"/>
        </w:rPr>
        <w:t>Para el encendido solo hay que conectar la fuente de alimentación, si algún sensor no se encuentra el programa continuará.</w:t>
      </w:r>
    </w:p>
    <w:p w14:paraId="61E01A5F" w14:textId="77777777" w:rsidR="005713F5" w:rsidRPr="007565E6" w:rsidRDefault="005713F5" w:rsidP="00DD3E8B">
      <w:pPr>
        <w:jc w:val="both"/>
        <w:rPr>
          <w:rFonts w:ascii="Times New Roman" w:hAnsi="Times New Roman" w:cs="Times New Roman"/>
        </w:rPr>
      </w:pPr>
    </w:p>
    <w:p w14:paraId="79FC28D2" w14:textId="11106F7D" w:rsidR="00A70EBA" w:rsidRPr="007565E6" w:rsidRDefault="00451405" w:rsidP="007565E6">
      <w:pPr>
        <w:jc w:val="both"/>
        <w:rPr>
          <w:rFonts w:ascii="Times New Roman" w:hAnsi="Times New Roman" w:cs="Times New Roman"/>
          <w:i/>
        </w:rPr>
      </w:pPr>
      <w:r w:rsidRPr="007565E6">
        <w:rPr>
          <w:rFonts w:ascii="Times New Roman" w:hAnsi="Times New Roman" w:cs="Times New Roman"/>
          <w:i/>
        </w:rPr>
        <w:t>1.4 Interfaz de usuario</w:t>
      </w:r>
    </w:p>
    <w:p w14:paraId="59B70297" w14:textId="3E6FDB0F" w:rsidR="00A70EBA" w:rsidRPr="007565E6" w:rsidDel="00454D86" w:rsidRDefault="00451405" w:rsidP="007565E6">
      <w:pPr>
        <w:ind w:firstLine="567"/>
        <w:jc w:val="both"/>
        <w:rPr>
          <w:del w:id="52" w:author="Diego Alvarez Rohlik" w:date="2018-12-07T11:52:00Z"/>
          <w:rFonts w:ascii="Times New Roman" w:hAnsi="Times New Roman" w:cs="Times New Roman"/>
        </w:rPr>
      </w:pPr>
      <w:r w:rsidRPr="007565E6">
        <w:rPr>
          <w:rFonts w:ascii="Times New Roman" w:hAnsi="Times New Roman" w:cs="Times New Roman"/>
        </w:rPr>
        <w:t xml:space="preserve">El SAI cuenta con cinco botones </w:t>
      </w:r>
      <w:r w:rsidR="005A5561" w:rsidRPr="007565E6">
        <w:rPr>
          <w:rFonts w:ascii="Times New Roman" w:hAnsi="Times New Roman" w:cs="Times New Roman"/>
        </w:rPr>
        <w:t>físicos</w:t>
      </w:r>
      <w:r w:rsidRPr="007565E6">
        <w:rPr>
          <w:rFonts w:ascii="Times New Roman" w:hAnsi="Times New Roman" w:cs="Times New Roman"/>
        </w:rPr>
        <w:t xml:space="preserve">, MENU, ARRIBA, ABAJO, BACK y ENTER. Por defecto se muestran carteles con la hora, estado y tipo de cultivo activo. Para poder acceder a información extra se debe acceder al menú. Para ello se debe presionar la tecla MENU y luego recorrer la interfaz con las teclas ARRIBA, ABAJO, </w:t>
      </w:r>
      <w:r w:rsidR="005A5561" w:rsidRPr="007565E6">
        <w:rPr>
          <w:rFonts w:ascii="Times New Roman" w:hAnsi="Times New Roman" w:cs="Times New Roman"/>
        </w:rPr>
        <w:t>BACK y</w:t>
      </w:r>
      <w:r w:rsidRPr="007565E6">
        <w:rPr>
          <w:rFonts w:ascii="Times New Roman" w:hAnsi="Times New Roman" w:cs="Times New Roman"/>
        </w:rPr>
        <w:t xml:space="preserve"> ENTER. Para volver a la pantalla por defecto solo hay que presionar la tecla BACK</w:t>
      </w:r>
      <w:r w:rsidR="005A5561" w:rsidRPr="007565E6">
        <w:rPr>
          <w:rFonts w:ascii="Times New Roman" w:hAnsi="Times New Roman" w:cs="Times New Roman"/>
        </w:rPr>
        <w:t xml:space="preserve"> (repetidas veces)</w:t>
      </w:r>
      <w:r w:rsidRPr="007565E6">
        <w:rPr>
          <w:rFonts w:ascii="Times New Roman" w:hAnsi="Times New Roman" w:cs="Times New Roman"/>
        </w:rPr>
        <w:t xml:space="preserve"> o MENU</w:t>
      </w:r>
      <w:r w:rsidR="005A5561" w:rsidRPr="007565E6">
        <w:rPr>
          <w:rFonts w:ascii="Times New Roman" w:hAnsi="Times New Roman" w:cs="Times New Roman"/>
        </w:rPr>
        <w:t xml:space="preserve"> (una sola vez)</w:t>
      </w:r>
      <w:r w:rsidRPr="007565E6">
        <w:rPr>
          <w:rFonts w:ascii="Times New Roman" w:hAnsi="Times New Roman" w:cs="Times New Roman"/>
        </w:rPr>
        <w:t>.</w:t>
      </w:r>
    </w:p>
    <w:p w14:paraId="4DA5B487" w14:textId="77777777" w:rsidR="005A5561" w:rsidRPr="007565E6" w:rsidDel="00454D86" w:rsidRDefault="005A5561" w:rsidP="007565E6">
      <w:pPr>
        <w:jc w:val="both"/>
        <w:rPr>
          <w:del w:id="53" w:author="Diego Alvarez Rohlik" w:date="2018-12-07T11:52:00Z"/>
          <w:rFonts w:ascii="Times New Roman" w:hAnsi="Times New Roman" w:cs="Times New Roman"/>
        </w:rPr>
      </w:pPr>
    </w:p>
    <w:p w14:paraId="790F3D6D" w14:textId="40AB8ACA" w:rsidR="005A5561" w:rsidRPr="007565E6" w:rsidDel="00454D86" w:rsidRDefault="005A5561" w:rsidP="007565E6">
      <w:pPr>
        <w:jc w:val="both"/>
        <w:rPr>
          <w:del w:id="54" w:author="Diego Alvarez Rohlik" w:date="2018-12-07T11:52:00Z"/>
          <w:rFonts w:ascii="Times New Roman" w:hAnsi="Times New Roman" w:cs="Times New Roman"/>
        </w:rPr>
      </w:pPr>
    </w:p>
    <w:p w14:paraId="0FF84592" w14:textId="4291B1E1" w:rsidR="004A3E8F" w:rsidRPr="007565E6" w:rsidDel="00454D86" w:rsidRDefault="004A3E8F" w:rsidP="007565E6">
      <w:pPr>
        <w:jc w:val="both"/>
        <w:rPr>
          <w:del w:id="55" w:author="Diego Alvarez Rohlik" w:date="2018-12-07T11:52:00Z"/>
          <w:rFonts w:ascii="Times New Roman" w:hAnsi="Times New Roman" w:cs="Times New Roman"/>
        </w:rPr>
      </w:pPr>
    </w:p>
    <w:p w14:paraId="6A61D549" w14:textId="77777777" w:rsidR="004A3E8F" w:rsidRPr="007565E6" w:rsidRDefault="004A3E8F" w:rsidP="007565E6">
      <w:pPr>
        <w:ind w:firstLine="567"/>
        <w:jc w:val="both"/>
        <w:rPr>
          <w:rFonts w:ascii="Times New Roman" w:hAnsi="Times New Roman" w:cs="Times New Roman"/>
        </w:rPr>
        <w:pPrChange w:id="56" w:author="Diego Alvarez Rohlik" w:date="2018-12-07T11:52:00Z">
          <w:pPr/>
        </w:pPrChange>
      </w:pPr>
    </w:p>
    <w:p w14:paraId="5CEB2FE6" w14:textId="690B7EE0" w:rsidR="00A70EBA" w:rsidRPr="007565E6" w:rsidRDefault="00451405" w:rsidP="007565E6">
      <w:pPr>
        <w:jc w:val="both"/>
        <w:rPr>
          <w:rFonts w:ascii="Times New Roman" w:hAnsi="Times New Roman" w:cs="Times New Roman"/>
          <w:i/>
        </w:rPr>
      </w:pPr>
      <w:r w:rsidRPr="007565E6">
        <w:rPr>
          <w:rFonts w:ascii="Times New Roman" w:hAnsi="Times New Roman" w:cs="Times New Roman"/>
          <w:i/>
        </w:rPr>
        <w:t>1.5 Tipos de cultivos</w:t>
      </w:r>
    </w:p>
    <w:p w14:paraId="45996A9D" w14:textId="6E87739E" w:rsidR="00A70EBA" w:rsidRPr="007565E6" w:rsidRDefault="00451405" w:rsidP="007565E6">
      <w:pPr>
        <w:ind w:firstLine="567"/>
        <w:jc w:val="both"/>
        <w:rPr>
          <w:rFonts w:ascii="Times New Roman" w:hAnsi="Times New Roman" w:cs="Times New Roman"/>
        </w:rPr>
      </w:pPr>
      <w:r w:rsidRPr="007565E6">
        <w:rPr>
          <w:rFonts w:ascii="Times New Roman" w:hAnsi="Times New Roman" w:cs="Times New Roman"/>
        </w:rPr>
        <w:t xml:space="preserve">Para este prototipo existen dos tipos de seguimiento de cultivos, el tomate y la zanahoria. </w:t>
      </w:r>
      <w:r w:rsidR="0001285A" w:rsidRPr="007565E6">
        <w:rPr>
          <w:rFonts w:ascii="Times New Roman" w:hAnsi="Times New Roman" w:cs="Times New Roman"/>
        </w:rPr>
        <w:t>En c</w:t>
      </w:r>
      <w:r w:rsidRPr="007565E6">
        <w:rPr>
          <w:rFonts w:ascii="Times New Roman" w:hAnsi="Times New Roman" w:cs="Times New Roman"/>
        </w:rPr>
        <w:t xml:space="preserve">ada tipo de cultivo </w:t>
      </w:r>
      <w:r w:rsidR="0001285A" w:rsidRPr="007565E6">
        <w:rPr>
          <w:rFonts w:ascii="Times New Roman" w:hAnsi="Times New Roman" w:cs="Times New Roman"/>
        </w:rPr>
        <w:t>primero se</w:t>
      </w:r>
      <w:r w:rsidRPr="007565E6">
        <w:rPr>
          <w:rFonts w:ascii="Times New Roman" w:hAnsi="Times New Roman" w:cs="Times New Roman"/>
        </w:rPr>
        <w:t xml:space="preserve"> </w:t>
      </w:r>
      <w:r w:rsidR="005A5561" w:rsidRPr="007565E6">
        <w:rPr>
          <w:rFonts w:ascii="Times New Roman" w:hAnsi="Times New Roman" w:cs="Times New Roman"/>
        </w:rPr>
        <w:t>selecciona</w:t>
      </w:r>
      <w:r w:rsidRPr="007565E6">
        <w:rPr>
          <w:rFonts w:ascii="Times New Roman" w:hAnsi="Times New Roman" w:cs="Times New Roman"/>
        </w:rPr>
        <w:t xml:space="preserve"> el </w:t>
      </w:r>
      <w:r w:rsidR="005A5561" w:rsidRPr="007565E6">
        <w:rPr>
          <w:rFonts w:ascii="Times New Roman" w:hAnsi="Times New Roman" w:cs="Times New Roman"/>
        </w:rPr>
        <w:t>día</w:t>
      </w:r>
      <w:r w:rsidRPr="007565E6">
        <w:rPr>
          <w:rFonts w:ascii="Times New Roman" w:hAnsi="Times New Roman" w:cs="Times New Roman"/>
        </w:rPr>
        <w:t xml:space="preserve"> de la plantación y </w:t>
      </w:r>
      <w:r w:rsidR="0001285A" w:rsidRPr="007565E6">
        <w:rPr>
          <w:rFonts w:ascii="Times New Roman" w:hAnsi="Times New Roman" w:cs="Times New Roman"/>
        </w:rPr>
        <w:t>luego se</w:t>
      </w:r>
      <w:r w:rsidRPr="007565E6">
        <w:rPr>
          <w:rFonts w:ascii="Times New Roman" w:hAnsi="Times New Roman" w:cs="Times New Roman"/>
        </w:rPr>
        <w:t xml:space="preserve"> lo controla </w:t>
      </w:r>
      <w:r w:rsidR="0001285A" w:rsidRPr="007565E6">
        <w:rPr>
          <w:rFonts w:ascii="Times New Roman" w:hAnsi="Times New Roman" w:cs="Times New Roman"/>
        </w:rPr>
        <w:t>durante el crecimiento</w:t>
      </w:r>
      <w:r w:rsidRPr="007565E6">
        <w:rPr>
          <w:rFonts w:ascii="Times New Roman" w:hAnsi="Times New Roman" w:cs="Times New Roman"/>
        </w:rPr>
        <w:t>. Los datos para cada etapa están precargados en el sistema.</w:t>
      </w:r>
    </w:p>
    <w:p w14:paraId="299BDDA2" w14:textId="77777777" w:rsidR="00A70EBA" w:rsidRPr="007565E6" w:rsidRDefault="00451405" w:rsidP="007565E6">
      <w:pPr>
        <w:jc w:val="both"/>
        <w:rPr>
          <w:rFonts w:ascii="Times New Roman" w:hAnsi="Times New Roman" w:cs="Times New Roman"/>
          <w:i/>
        </w:rPr>
      </w:pPr>
      <w:r w:rsidRPr="007565E6">
        <w:rPr>
          <w:rFonts w:ascii="Times New Roman" w:hAnsi="Times New Roman" w:cs="Times New Roman"/>
          <w:i/>
        </w:rPr>
        <w:t>1.6 Operación</w:t>
      </w:r>
    </w:p>
    <w:p w14:paraId="5B924619" w14:textId="24D74565" w:rsidR="00A70EBA" w:rsidRPr="007565E6" w:rsidRDefault="00451405" w:rsidP="007565E6">
      <w:pPr>
        <w:ind w:firstLine="567"/>
        <w:jc w:val="both"/>
        <w:rPr>
          <w:rFonts w:ascii="Times New Roman" w:hAnsi="Times New Roman" w:cs="Times New Roman"/>
        </w:rPr>
      </w:pPr>
      <w:r w:rsidRPr="007565E6">
        <w:rPr>
          <w:rFonts w:ascii="Times New Roman" w:hAnsi="Times New Roman" w:cs="Times New Roman"/>
        </w:rPr>
        <w:t xml:space="preserve">El objetivo del proyecto es controlar la temperatura y humedad de un cultivo. Para ello se debe configurar, en primer lugar, el tipo de cultivo que se quiere seguir. Esto se puede hacer desde la interfaz de usuario con la siguiente combinación de teclas </w:t>
      </w:r>
      <w:r w:rsidRPr="007565E6">
        <w:rPr>
          <w:rFonts w:ascii="Times New Roman" w:hAnsi="Times New Roman" w:cs="Times New Roman"/>
          <w:b/>
        </w:rPr>
        <w:t>menu-&gt;nuevo seguimiento -&gt; tipo de cultivo</w:t>
      </w:r>
      <w:r w:rsidRPr="007565E6">
        <w:rPr>
          <w:rFonts w:ascii="Times New Roman" w:hAnsi="Times New Roman" w:cs="Times New Roman"/>
        </w:rPr>
        <w:t xml:space="preserve">. Una vez seleccionado el tipo de cultivo, el programa calcula los tiempos de cada etapa </w:t>
      </w:r>
      <w:r w:rsidR="005A5561" w:rsidRPr="007565E6">
        <w:rPr>
          <w:rFonts w:ascii="Times New Roman" w:hAnsi="Times New Roman" w:cs="Times New Roman"/>
        </w:rPr>
        <w:t xml:space="preserve">de acuerdo </w:t>
      </w:r>
      <w:r w:rsidR="0001285A" w:rsidRPr="007565E6">
        <w:rPr>
          <w:rFonts w:ascii="Times New Roman" w:hAnsi="Times New Roman" w:cs="Times New Roman"/>
        </w:rPr>
        <w:t>con</w:t>
      </w:r>
      <w:r w:rsidRPr="007565E6">
        <w:rPr>
          <w:rFonts w:ascii="Times New Roman" w:hAnsi="Times New Roman" w:cs="Times New Roman"/>
        </w:rPr>
        <w:t xml:space="preserve"> los valores precargados. </w:t>
      </w:r>
      <w:r w:rsidR="0001285A" w:rsidRPr="007565E6">
        <w:rPr>
          <w:rFonts w:ascii="Times New Roman" w:hAnsi="Times New Roman" w:cs="Times New Roman"/>
        </w:rPr>
        <w:t>E</w:t>
      </w:r>
      <w:r w:rsidRPr="007565E6">
        <w:rPr>
          <w:rFonts w:ascii="Times New Roman" w:hAnsi="Times New Roman" w:cs="Times New Roman"/>
        </w:rPr>
        <w:t xml:space="preserve">l usuario no tiene que realizar ninguna tarea extra, solo le queda controlar cómo se desarrolla el crecimiento del cultivo. Para esto se generan, en la tarjeta SD, archivos que detallan los valores de los sensores cada un minuto. Cada </w:t>
      </w:r>
      <w:r w:rsidR="005A5561" w:rsidRPr="007565E6">
        <w:rPr>
          <w:rFonts w:ascii="Times New Roman" w:hAnsi="Times New Roman" w:cs="Times New Roman"/>
        </w:rPr>
        <w:t>día</w:t>
      </w:r>
      <w:r w:rsidRPr="007565E6">
        <w:rPr>
          <w:rFonts w:ascii="Times New Roman" w:hAnsi="Times New Roman" w:cs="Times New Roman"/>
        </w:rPr>
        <w:t xml:space="preserve"> se crea un nuevo archivo para lograr un control más ordenado de los datos. Otra manera de visualizar los datos es a través del puerto serie. En este caso se puede </w:t>
      </w:r>
      <w:r w:rsidR="0001285A" w:rsidRPr="007565E6">
        <w:rPr>
          <w:rFonts w:ascii="Times New Roman" w:hAnsi="Times New Roman" w:cs="Times New Roman"/>
        </w:rPr>
        <w:t>monitorear</w:t>
      </w:r>
      <w:r w:rsidRPr="007565E6">
        <w:rPr>
          <w:rFonts w:ascii="Times New Roman" w:hAnsi="Times New Roman" w:cs="Times New Roman"/>
        </w:rPr>
        <w:t xml:space="preserve">, en tiempo real, los valores de cada </w:t>
      </w:r>
      <w:r w:rsidRPr="007565E6">
        <w:rPr>
          <w:rFonts w:ascii="Times New Roman" w:hAnsi="Times New Roman" w:cs="Times New Roman"/>
        </w:rPr>
        <w:lastRenderedPageBreak/>
        <w:t>sensor y estado del cultivo. Lo mismo se puede hacer desde menu-&gt;</w:t>
      </w:r>
      <w:r w:rsidR="005A5561" w:rsidRPr="007565E6">
        <w:rPr>
          <w:rFonts w:ascii="Times New Roman" w:hAnsi="Times New Roman" w:cs="Times New Roman"/>
        </w:rPr>
        <w:t>variables</w:t>
      </w:r>
      <w:r w:rsidRPr="007565E6">
        <w:rPr>
          <w:rFonts w:ascii="Times New Roman" w:hAnsi="Times New Roman" w:cs="Times New Roman"/>
        </w:rPr>
        <w:t xml:space="preserve"> y la información será reflejada en el display LCD.</w:t>
      </w:r>
    </w:p>
    <w:p w14:paraId="2BFFBDA4" w14:textId="57A4B983" w:rsidR="005A5561" w:rsidRPr="007565E6" w:rsidRDefault="00451405" w:rsidP="007565E6">
      <w:pPr>
        <w:ind w:firstLine="567"/>
        <w:jc w:val="both"/>
        <w:rPr>
          <w:rFonts w:ascii="Times New Roman" w:hAnsi="Times New Roman" w:cs="Times New Roman"/>
        </w:rPr>
      </w:pPr>
      <w:r w:rsidRPr="007565E6">
        <w:rPr>
          <w:rFonts w:ascii="Times New Roman" w:hAnsi="Times New Roman" w:cs="Times New Roman"/>
        </w:rPr>
        <w:t xml:space="preserve">En caso de falta de alimentación, el sistema puede comenzar otra vez a funcionar y no perder el seguimiento del cultivo. Esto se debe gracias a que en la tarjeta SD se crea un registro indicando el tipo de cultivo, la etapa actual y las fechas para completar el seguimiento. Además, la placa cuenta con una pila para retener la </w:t>
      </w:r>
      <w:r w:rsidR="005A5561" w:rsidRPr="007565E6">
        <w:rPr>
          <w:rFonts w:ascii="Times New Roman" w:hAnsi="Times New Roman" w:cs="Times New Roman"/>
        </w:rPr>
        <w:t>hora,</w:t>
      </w:r>
      <w:r w:rsidRPr="007565E6">
        <w:rPr>
          <w:rFonts w:ascii="Times New Roman" w:hAnsi="Times New Roman" w:cs="Times New Roman"/>
        </w:rPr>
        <w:t xml:space="preserve"> aunque la fuente de alimentación no esté conectada.</w:t>
      </w:r>
    </w:p>
    <w:p w14:paraId="103F48E4" w14:textId="77777777" w:rsidR="005713F5" w:rsidDel="00454D86" w:rsidRDefault="005713F5">
      <w:pPr>
        <w:rPr>
          <w:del w:id="57" w:author="Diego Alvarez Rohlik" w:date="2018-12-07T11:52:00Z"/>
        </w:rPr>
      </w:pPr>
    </w:p>
    <w:p w14:paraId="4E8C9C4D" w14:textId="035527A5" w:rsidR="005A5561" w:rsidDel="00454D86" w:rsidRDefault="005A5561">
      <w:pPr>
        <w:rPr>
          <w:del w:id="58" w:author="Diego Alvarez Rohlik" w:date="2018-12-07T11:52:00Z"/>
        </w:rPr>
      </w:pPr>
    </w:p>
    <w:p w14:paraId="74DE871B" w14:textId="17F2106C" w:rsidR="005A5561" w:rsidDel="00454D86" w:rsidRDefault="005A5561">
      <w:pPr>
        <w:rPr>
          <w:del w:id="59" w:author="Diego Alvarez Rohlik" w:date="2018-12-07T11:52:00Z"/>
        </w:rPr>
      </w:pPr>
    </w:p>
    <w:p w14:paraId="3C6CC225" w14:textId="3360E726" w:rsidR="005A5561" w:rsidDel="00454D86" w:rsidRDefault="005A5561">
      <w:pPr>
        <w:rPr>
          <w:del w:id="60" w:author="Diego Alvarez Rohlik" w:date="2018-12-07T11:52:00Z"/>
        </w:rPr>
      </w:pPr>
    </w:p>
    <w:p w14:paraId="27907140" w14:textId="6B5572EC" w:rsidR="005A5561" w:rsidDel="00454D86" w:rsidRDefault="005A5561">
      <w:pPr>
        <w:rPr>
          <w:del w:id="61" w:author="Diego Alvarez Rohlik" w:date="2018-12-07T11:52:00Z"/>
        </w:rPr>
      </w:pPr>
    </w:p>
    <w:p w14:paraId="4826BD4C" w14:textId="1138E64D" w:rsidR="005A5561" w:rsidDel="00454D86" w:rsidRDefault="005A5561">
      <w:pPr>
        <w:rPr>
          <w:del w:id="62" w:author="Diego Alvarez Rohlik" w:date="2018-12-07T11:52:00Z"/>
        </w:rPr>
      </w:pPr>
    </w:p>
    <w:p w14:paraId="4EE7DBB5" w14:textId="2FE49063" w:rsidR="005A5561" w:rsidDel="00454D86" w:rsidRDefault="005A5561">
      <w:pPr>
        <w:rPr>
          <w:del w:id="63" w:author="Diego Alvarez Rohlik" w:date="2018-12-07T11:52:00Z"/>
        </w:rPr>
      </w:pPr>
    </w:p>
    <w:p w14:paraId="6E83F370" w14:textId="571F08D8" w:rsidR="005A5561" w:rsidDel="00454D86" w:rsidRDefault="005A5561">
      <w:pPr>
        <w:rPr>
          <w:del w:id="64" w:author="Diego Alvarez Rohlik" w:date="2018-12-07T11:52:00Z"/>
        </w:rPr>
      </w:pPr>
    </w:p>
    <w:p w14:paraId="5CA33BBB" w14:textId="7D375909" w:rsidR="005A5561" w:rsidDel="00454D86" w:rsidRDefault="005A5561">
      <w:pPr>
        <w:rPr>
          <w:del w:id="65" w:author="Diego Alvarez Rohlik" w:date="2018-12-07T11:52:00Z"/>
        </w:rPr>
      </w:pPr>
    </w:p>
    <w:p w14:paraId="4F5FA1E2" w14:textId="22D23F6F" w:rsidR="005A5561" w:rsidDel="00454D86" w:rsidRDefault="005A5561">
      <w:pPr>
        <w:rPr>
          <w:del w:id="66" w:author="Diego Alvarez Rohlik" w:date="2018-12-07T11:52:00Z"/>
        </w:rPr>
      </w:pPr>
    </w:p>
    <w:p w14:paraId="76D8411D" w14:textId="6146F3CA" w:rsidR="005A5561" w:rsidDel="00454D86" w:rsidRDefault="005A5561">
      <w:pPr>
        <w:rPr>
          <w:del w:id="67" w:author="Diego Alvarez Rohlik" w:date="2018-12-07T11:52:00Z"/>
        </w:rPr>
      </w:pPr>
    </w:p>
    <w:p w14:paraId="7A0368C4" w14:textId="77777777" w:rsidR="005A5561" w:rsidRDefault="005A5561"/>
    <w:p w14:paraId="03582FFE" w14:textId="4DB735B0" w:rsidR="00A70EBA" w:rsidRPr="007565E6" w:rsidRDefault="00451405" w:rsidP="004A3E8F">
      <w:pPr>
        <w:pStyle w:val="Prrafodelista"/>
        <w:numPr>
          <w:ilvl w:val="0"/>
          <w:numId w:val="1"/>
        </w:numPr>
        <w:ind w:left="284" w:hanging="284"/>
        <w:rPr>
          <w:rFonts w:ascii="Times New Roman" w:hAnsi="Times New Roman" w:cs="Times New Roman"/>
          <w:i/>
          <w:sz w:val="24"/>
        </w:rPr>
      </w:pPr>
      <w:r w:rsidRPr="007565E6">
        <w:rPr>
          <w:rFonts w:ascii="Times New Roman" w:hAnsi="Times New Roman" w:cs="Times New Roman"/>
          <w:i/>
          <w:sz w:val="24"/>
        </w:rPr>
        <w:t>Hardware</w:t>
      </w:r>
    </w:p>
    <w:p w14:paraId="6935C9DC" w14:textId="77777777" w:rsidR="00A70EBA" w:rsidRPr="007565E6" w:rsidRDefault="00451405">
      <w:pPr>
        <w:rPr>
          <w:rFonts w:ascii="Times New Roman" w:hAnsi="Times New Roman" w:cs="Times New Roman"/>
          <w:i/>
        </w:rPr>
      </w:pPr>
      <w:r w:rsidRPr="007565E6">
        <w:rPr>
          <w:rFonts w:ascii="Times New Roman" w:hAnsi="Times New Roman" w:cs="Times New Roman"/>
          <w:i/>
        </w:rPr>
        <w:t>2.1 Diagrama en bloques</w:t>
      </w:r>
    </w:p>
    <w:p w14:paraId="4F8DEBAA" w14:textId="274D9A22" w:rsidR="00A70EBA" w:rsidRDefault="00164DC0">
      <w:pPr>
        <w:jc w:val="center"/>
      </w:pPr>
      <w:r>
        <w:rPr>
          <w:noProof/>
        </w:rPr>
        <w:drawing>
          <wp:anchor distT="0" distB="0" distL="114300" distR="114300" simplePos="0" relativeHeight="251775488" behindDoc="0" locked="0" layoutInCell="1" allowOverlap="1" wp14:anchorId="671ED0C8" wp14:editId="7A60F3CB">
            <wp:simplePos x="0" y="0"/>
            <wp:positionH relativeFrom="column">
              <wp:posOffset>738321</wp:posOffset>
            </wp:positionH>
            <wp:positionV relativeFrom="paragraph">
              <wp:posOffset>410</wp:posOffset>
            </wp:positionV>
            <wp:extent cx="4149090" cy="4787900"/>
            <wp:effectExtent l="0" t="0" r="3810" b="0"/>
            <wp:wrapThrough wrapText="bothSides">
              <wp:wrapPolygon edited="0">
                <wp:start x="0" y="0"/>
                <wp:lineTo x="0" y="21543"/>
                <wp:lineTo x="21554" y="21543"/>
                <wp:lineTo x="21554" y="0"/>
                <wp:lineTo x="0" y="0"/>
              </wp:wrapPolygon>
            </wp:wrapThrough>
            <wp:docPr id="114" name="Imagen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6"/>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49090" cy="4787900"/>
                    </a:xfrm>
                    <a:prstGeom prst="rect">
                      <a:avLst/>
                    </a:prstGeom>
                    <a:noFill/>
                    <a:ln>
                      <a:noFill/>
                    </a:ln>
                  </pic:spPr>
                </pic:pic>
              </a:graphicData>
            </a:graphic>
            <wp14:sizeRelH relativeFrom="page">
              <wp14:pctWidth>0</wp14:pctWidth>
            </wp14:sizeRelH>
            <wp14:sizeRelV relativeFrom="page">
              <wp14:pctHeight>0</wp14:pctHeight>
            </wp14:sizeRelV>
          </wp:anchor>
        </w:drawing>
      </w:r>
      <w:r w:rsidR="005A5561">
        <w:rPr>
          <w:noProof/>
        </w:rPr>
        <mc:AlternateContent>
          <mc:Choice Requires="wps">
            <w:drawing>
              <wp:anchor distT="0" distB="0" distL="114300" distR="114300" simplePos="0" relativeHeight="251676160" behindDoc="0" locked="0" layoutInCell="1" allowOverlap="1" wp14:anchorId="4D4E7D58" wp14:editId="35EFE930">
                <wp:simplePos x="0" y="0"/>
                <wp:positionH relativeFrom="column">
                  <wp:posOffset>737235</wp:posOffset>
                </wp:positionH>
                <wp:positionV relativeFrom="paragraph">
                  <wp:posOffset>4850765</wp:posOffset>
                </wp:positionV>
                <wp:extent cx="4030345" cy="635"/>
                <wp:effectExtent l="0" t="0" r="0" b="0"/>
                <wp:wrapThrough wrapText="bothSides">
                  <wp:wrapPolygon edited="0">
                    <wp:start x="0" y="0"/>
                    <wp:lineTo x="0" y="21600"/>
                    <wp:lineTo x="21600" y="21600"/>
                    <wp:lineTo x="21600" y="0"/>
                  </wp:wrapPolygon>
                </wp:wrapThrough>
                <wp:docPr id="3" name="Cuadro de texto 3"/>
                <wp:cNvGraphicFramePr/>
                <a:graphic xmlns:a="http://schemas.openxmlformats.org/drawingml/2006/main">
                  <a:graphicData uri="http://schemas.microsoft.com/office/word/2010/wordprocessingShape">
                    <wps:wsp>
                      <wps:cNvSpPr txBox="1"/>
                      <wps:spPr>
                        <a:xfrm>
                          <a:off x="0" y="0"/>
                          <a:ext cx="4030345" cy="635"/>
                        </a:xfrm>
                        <a:prstGeom prst="rect">
                          <a:avLst/>
                        </a:prstGeom>
                        <a:solidFill>
                          <a:prstClr val="white"/>
                        </a:solidFill>
                        <a:ln>
                          <a:noFill/>
                        </a:ln>
                      </wps:spPr>
                      <wps:txbx>
                        <w:txbxContent>
                          <w:p w14:paraId="232526FB" w14:textId="0A491F0C" w:rsidR="0001285A" w:rsidRPr="007565E6" w:rsidRDefault="0001285A" w:rsidP="005A5561">
                            <w:pPr>
                              <w:pStyle w:val="Descripcin"/>
                              <w:jc w:val="center"/>
                              <w:rPr>
                                <w:rFonts w:ascii="Times New Roman" w:hAnsi="Times New Roman" w:cs="Times New Roman"/>
                                <w:noProof/>
                                <w:color w:val="7F7F7F" w:themeColor="text1" w:themeTint="80"/>
                                <w:sz w:val="20"/>
                                <w:szCs w:val="22"/>
                              </w:rPr>
                            </w:pPr>
                            <w:r w:rsidRPr="007565E6">
                              <w:rPr>
                                <w:rFonts w:ascii="Times New Roman" w:hAnsi="Times New Roman" w:cs="Times New Roman"/>
                                <w:color w:val="7F7F7F" w:themeColor="text1" w:themeTint="80"/>
                                <w:sz w:val="20"/>
                                <w:szCs w:val="22"/>
                              </w:rPr>
                              <w:t>Figura 2</w:t>
                            </w:r>
                            <w:r w:rsidR="007565E6" w:rsidRPr="007565E6">
                              <w:rPr>
                                <w:rFonts w:ascii="Times New Roman" w:hAnsi="Times New Roman" w:cs="Times New Roman"/>
                                <w:color w:val="7F7F7F" w:themeColor="text1" w:themeTint="80"/>
                                <w:sz w:val="20"/>
                                <w:szCs w:val="22"/>
                              </w:rPr>
                              <w:t>.0</w:t>
                            </w:r>
                            <w:r w:rsidRPr="007565E6">
                              <w:rPr>
                                <w:rFonts w:ascii="Times New Roman" w:hAnsi="Times New Roman" w:cs="Times New Roman"/>
                                <w:color w:val="7F7F7F" w:themeColor="text1" w:themeTint="80"/>
                                <w:sz w:val="20"/>
                                <w:szCs w:val="22"/>
                              </w:rPr>
                              <w:t xml:space="preserve"> Diagrama en bloques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E7D58" id="Cuadro de texto 3" o:spid="_x0000_s1059" type="#_x0000_t202" style="position:absolute;left:0;text-align:left;margin-left:58.05pt;margin-top:381.95pt;width:317.3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" stroked="f">
                <v:textbox style="mso-fit-shape-to-text:t" inset="0,0,0,0">
                  <w:txbxContent>
                    <w:p w14:paraId="232526FB" w14:textId="0A491F0C" w:rsidR="0001285A" w:rsidRPr="007565E6" w:rsidRDefault="0001285A" w:rsidP="005A5561">
                      <w:pPr>
                        <w:pStyle w:val="Descripcin"/>
                        <w:jc w:val="center"/>
                        <w:rPr>
                          <w:rFonts w:ascii="Times New Roman" w:hAnsi="Times New Roman" w:cs="Times New Roman"/>
                          <w:noProof/>
                          <w:color w:val="7F7F7F" w:themeColor="text1" w:themeTint="80"/>
                          <w:sz w:val="20"/>
                          <w:szCs w:val="22"/>
                        </w:rPr>
                      </w:pPr>
                      <w:r w:rsidRPr="007565E6">
                        <w:rPr>
                          <w:rFonts w:ascii="Times New Roman" w:hAnsi="Times New Roman" w:cs="Times New Roman"/>
                          <w:color w:val="7F7F7F" w:themeColor="text1" w:themeTint="80"/>
                          <w:sz w:val="20"/>
                          <w:szCs w:val="22"/>
                        </w:rPr>
                        <w:t>Figura 2</w:t>
                      </w:r>
                      <w:r w:rsidR="007565E6" w:rsidRPr="007565E6">
                        <w:rPr>
                          <w:rFonts w:ascii="Times New Roman" w:hAnsi="Times New Roman" w:cs="Times New Roman"/>
                          <w:color w:val="7F7F7F" w:themeColor="text1" w:themeTint="80"/>
                          <w:sz w:val="20"/>
                          <w:szCs w:val="22"/>
                        </w:rPr>
                        <w:t>.0</w:t>
                      </w:r>
                      <w:r w:rsidRPr="007565E6">
                        <w:rPr>
                          <w:rFonts w:ascii="Times New Roman" w:hAnsi="Times New Roman" w:cs="Times New Roman"/>
                          <w:color w:val="7F7F7F" w:themeColor="text1" w:themeTint="80"/>
                          <w:sz w:val="20"/>
                          <w:szCs w:val="22"/>
                        </w:rPr>
                        <w:t xml:space="preserve"> Diagrama en bloques</w:t>
                      </w:r>
                    </w:p>
                  </w:txbxContent>
                </v:textbox>
                <w10:wrap type="through"/>
              </v:shape>
            </w:pict>
          </mc:Fallback>
        </mc:AlternateContent>
      </w:r>
    </w:p>
    <w:p w14:paraId="1296C46F" w14:textId="77777777" w:rsidR="00A70EBA" w:rsidRDefault="00A70EBA"/>
    <w:p w14:paraId="3CFA8A7A" w14:textId="77777777" w:rsidR="009515A2" w:rsidRDefault="009515A2"/>
    <w:p w14:paraId="729F2DFA" w14:textId="77777777" w:rsidR="009515A2" w:rsidRDefault="009515A2"/>
    <w:p w14:paraId="5FB3D0D8" w14:textId="77777777" w:rsidR="009515A2" w:rsidRDefault="009515A2"/>
    <w:p w14:paraId="105FE695" w14:textId="77777777" w:rsidR="009515A2" w:rsidRDefault="009515A2"/>
    <w:p w14:paraId="4A1D9C20" w14:textId="77777777" w:rsidR="009515A2" w:rsidRDefault="009515A2"/>
    <w:p w14:paraId="6CFB41BA" w14:textId="77777777" w:rsidR="009515A2" w:rsidRDefault="009515A2"/>
    <w:p w14:paraId="7E156F0F" w14:textId="77777777" w:rsidR="009515A2" w:rsidRDefault="009515A2"/>
    <w:p w14:paraId="17528145" w14:textId="77777777" w:rsidR="009515A2" w:rsidRDefault="009515A2"/>
    <w:p w14:paraId="5336006B" w14:textId="77777777" w:rsidR="009515A2" w:rsidRDefault="009515A2"/>
    <w:p w14:paraId="59BAE63B" w14:textId="77777777" w:rsidR="009515A2" w:rsidRDefault="009515A2"/>
    <w:p w14:paraId="721F4BB5" w14:textId="77777777" w:rsidR="009515A2" w:rsidRDefault="009515A2"/>
    <w:p w14:paraId="35A85CA2" w14:textId="77777777" w:rsidR="009515A2" w:rsidRDefault="009515A2"/>
    <w:p w14:paraId="16F692B0" w14:textId="77777777" w:rsidR="009515A2" w:rsidRDefault="009515A2"/>
    <w:p w14:paraId="0C6629A1" w14:textId="77777777" w:rsidR="009515A2" w:rsidRDefault="009515A2"/>
    <w:p w14:paraId="4657C819" w14:textId="77777777" w:rsidR="009515A2" w:rsidRDefault="009515A2"/>
    <w:p w14:paraId="30A45348" w14:textId="77777777" w:rsidR="009515A2" w:rsidRDefault="009515A2"/>
    <w:p w14:paraId="2B1BAFB9" w14:textId="77777777" w:rsidR="009515A2" w:rsidRDefault="009515A2"/>
    <w:p w14:paraId="60311962" w14:textId="58218103" w:rsidR="009515A2" w:rsidRDefault="00451405" w:rsidP="009515A2">
      <w:pPr>
        <w:rPr>
          <w:rFonts w:ascii="Times New Roman" w:hAnsi="Times New Roman" w:cs="Times New Roman"/>
          <w:i/>
        </w:rPr>
      </w:pPr>
      <w:r w:rsidRPr="007565E6">
        <w:rPr>
          <w:rFonts w:ascii="Times New Roman" w:hAnsi="Times New Roman" w:cs="Times New Roman"/>
          <w:i/>
        </w:rPr>
        <w:t>2.</w:t>
      </w:r>
      <w:r w:rsidR="009F0E85" w:rsidRPr="007565E6">
        <w:rPr>
          <w:rFonts w:ascii="Times New Roman" w:hAnsi="Times New Roman" w:cs="Times New Roman"/>
          <w:i/>
        </w:rPr>
        <w:t>2</w:t>
      </w:r>
      <w:r w:rsidRPr="007565E6">
        <w:rPr>
          <w:rFonts w:ascii="Times New Roman" w:hAnsi="Times New Roman" w:cs="Times New Roman"/>
          <w:i/>
        </w:rPr>
        <w:t xml:space="preserve"> Circuito esquemátic</w:t>
      </w:r>
      <w:r w:rsidR="009515A2" w:rsidRPr="007565E6">
        <w:rPr>
          <w:rFonts w:ascii="Times New Roman" w:hAnsi="Times New Roman" w:cs="Times New Roman"/>
          <w:i/>
        </w:rPr>
        <w:t xml:space="preserve">o </w:t>
      </w:r>
    </w:p>
    <w:p w14:paraId="185F3745" w14:textId="367335A8" w:rsidR="005713F5" w:rsidRPr="007565E6" w:rsidRDefault="005713F5" w:rsidP="00164DC0">
      <w:pPr>
        <w:ind w:firstLine="567"/>
        <w:jc w:val="both"/>
        <w:rPr>
          <w:rFonts w:ascii="Times New Roman" w:hAnsi="Times New Roman" w:cs="Times New Roman"/>
          <w:i/>
        </w:rPr>
      </w:pPr>
      <w:r w:rsidRPr="007565E6">
        <w:rPr>
          <w:rFonts w:ascii="Times New Roman" w:hAnsi="Times New Roman" w:cs="Times New Roman"/>
        </w:rPr>
        <w:t>El sistema cuenta con dos placas para añadir a la placa Discovery STM32F407. La primera placa incluye pines para conectar la pantalla LCD, una pila que funciona como fuente de alimentación para el reloj RTC cuando la placa se queda sin energía y una ranura de la tarjeta SD. Además, contiene 5 botones que permiten al usuario interaccionar con el control del sistema, la</w:t>
      </w:r>
      <w:r>
        <w:rPr>
          <w:rFonts w:ascii="Times New Roman" w:hAnsi="Times New Roman" w:cs="Times New Roman"/>
        </w:rPr>
        <w:t xml:space="preserve"> </w:t>
      </w:r>
      <w:r w:rsidRPr="007565E6">
        <w:rPr>
          <w:rFonts w:ascii="Times New Roman" w:hAnsi="Times New Roman" w:cs="Times New Roman"/>
        </w:rPr>
        <w:lastRenderedPageBreak/>
        <w:t>fuente de alimentación y un conector para el motor paso a paso y otro para el sensor de nivel de</w:t>
      </w:r>
      <w:r>
        <w:rPr>
          <w:rFonts w:ascii="Times New Roman" w:hAnsi="Times New Roman" w:cs="Times New Roman"/>
        </w:rPr>
        <w:t xml:space="preserve"> agua. En la figura 2.1 se muestra el esquemático de esta placa:</w:t>
      </w:r>
    </w:p>
    <w:p w14:paraId="6113C94A" w14:textId="19CE81A0" w:rsidR="009515A2" w:rsidRPr="005713F5" w:rsidRDefault="009515A2" w:rsidP="005713F5">
      <w:pPr>
        <w:jc w:val="both"/>
        <w:rPr>
          <w:rFonts w:ascii="Times New Roman" w:hAnsi="Times New Roman" w:cs="Times New Roman"/>
        </w:rPr>
      </w:pPr>
    </w:p>
    <w:p w14:paraId="4F1DFAF7" w14:textId="1C537CAA" w:rsidR="00A70EBA" w:rsidRPr="007565E6" w:rsidRDefault="00451405" w:rsidP="007565E6">
      <w:pPr>
        <w:ind w:firstLine="567"/>
        <w:jc w:val="both"/>
        <w:rPr>
          <w:rFonts w:ascii="Times New Roman" w:hAnsi="Times New Roman" w:cs="Times New Roman"/>
        </w:rPr>
      </w:pPr>
      <w:r w:rsidRPr="007565E6">
        <w:rPr>
          <w:rFonts w:ascii="Times New Roman" w:hAnsi="Times New Roman" w:cs="Times New Roman"/>
        </w:rPr>
        <w:t>La segunda placa incluye conectores para los sensores de temperatura interior y exterior, sensor de luz, sensor de humedad de suelo, relés para accionar la bomba de agua y el calentador. Además, contiene un conector para el driver puente H del ventilador, un Buzzer y un conector RS232 hembra para conexión por puerto serie. La figura 2.2 muestra el circuito esquemático de la segunda placa:</w:t>
      </w:r>
    </w:p>
    <w:p w14:paraId="4C31C2D3" w14:textId="39691847" w:rsidR="00A70EBA" w:rsidRDefault="00164DC0">
      <w:pPr>
        <w:spacing w:after="200"/>
        <w:jc w:val="center"/>
        <w:rPr>
          <w:i/>
          <w:color w:val="7F7F7F"/>
        </w:rPr>
      </w:pPr>
      <w:r>
        <w:rPr>
          <w:noProof/>
        </w:rPr>
        <mc:AlternateContent>
          <mc:Choice Requires="wps">
            <w:drawing>
              <wp:anchor distT="0" distB="0" distL="114300" distR="114300" simplePos="0" relativeHeight="251747840" behindDoc="0" locked="0" layoutInCell="1" allowOverlap="1" wp14:anchorId="0B467C11" wp14:editId="4CD4477B">
                <wp:simplePos x="0" y="0"/>
                <wp:positionH relativeFrom="column">
                  <wp:posOffset>-668020</wp:posOffset>
                </wp:positionH>
                <wp:positionV relativeFrom="paragraph">
                  <wp:posOffset>6209727</wp:posOffset>
                </wp:positionV>
                <wp:extent cx="6814185" cy="635"/>
                <wp:effectExtent l="0" t="0" r="5715" b="12065"/>
                <wp:wrapTopAndBottom/>
                <wp:docPr id="105" name="Cuadro de texto 105"/>
                <wp:cNvGraphicFramePr/>
                <a:graphic xmlns:a="http://schemas.openxmlformats.org/drawingml/2006/main">
                  <a:graphicData uri="http://schemas.microsoft.com/office/word/2010/wordprocessingShape">
                    <wps:wsp>
                      <wps:cNvSpPr txBox="1"/>
                      <wps:spPr>
                        <a:xfrm>
                          <a:off x="0" y="0"/>
                          <a:ext cx="6814185" cy="635"/>
                        </a:xfrm>
                        <a:prstGeom prst="rect">
                          <a:avLst/>
                        </a:prstGeom>
                        <a:solidFill>
                          <a:prstClr val="white"/>
                        </a:solidFill>
                        <a:ln>
                          <a:noFill/>
                        </a:ln>
                      </wps:spPr>
                      <wps:txbx>
                        <w:txbxContent>
                          <w:p w14:paraId="0970570E" w14:textId="1EA838C3" w:rsidR="007565E6" w:rsidRPr="007565E6" w:rsidRDefault="007565E6" w:rsidP="007565E6">
                            <w:pPr>
                              <w:pStyle w:val="Descripcin"/>
                              <w:jc w:val="center"/>
                              <w:rPr>
                                <w:rFonts w:ascii="Times New Roman" w:hAnsi="Times New Roman" w:cs="Times New Roman"/>
                                <w:color w:val="7F7F7F" w:themeColor="text1" w:themeTint="80"/>
                                <w:sz w:val="24"/>
                                <w:szCs w:val="22"/>
                              </w:rPr>
                            </w:pPr>
                            <w:r w:rsidRPr="007565E6">
                              <w:rPr>
                                <w:rFonts w:ascii="Times New Roman" w:hAnsi="Times New Roman" w:cs="Times New Roman"/>
                                <w:color w:val="7F7F7F" w:themeColor="text1" w:themeTint="80"/>
                                <w:sz w:val="20"/>
                              </w:rPr>
                              <w:t xml:space="preserve">Figura </w:t>
                            </w:r>
                            <w:r w:rsidRPr="007565E6">
                              <w:rPr>
                                <w:rFonts w:ascii="Times New Roman" w:hAnsi="Times New Roman" w:cs="Times New Roman"/>
                                <w:color w:val="7F7F7F" w:themeColor="text1" w:themeTint="80"/>
                                <w:sz w:val="20"/>
                              </w:rPr>
                              <w:fldChar w:fldCharType="begin"/>
                            </w:r>
                            <w:r w:rsidRPr="007565E6">
                              <w:rPr>
                                <w:rFonts w:ascii="Times New Roman" w:hAnsi="Times New Roman" w:cs="Times New Roman"/>
                                <w:color w:val="7F7F7F" w:themeColor="text1" w:themeTint="80"/>
                                <w:sz w:val="20"/>
                              </w:rPr>
                              <w:instrText xml:space="preserve"> SEQ Figura \* ARABIC </w:instrText>
                            </w:r>
                            <w:r w:rsidRPr="007565E6">
                              <w:rPr>
                                <w:rFonts w:ascii="Times New Roman" w:hAnsi="Times New Roman" w:cs="Times New Roman"/>
                                <w:color w:val="7F7F7F" w:themeColor="text1" w:themeTint="80"/>
                                <w:sz w:val="20"/>
                              </w:rPr>
                              <w:fldChar w:fldCharType="separate"/>
                            </w:r>
                            <w:r w:rsidR="000A66A8">
                              <w:rPr>
                                <w:rFonts w:ascii="Times New Roman" w:hAnsi="Times New Roman" w:cs="Times New Roman"/>
                                <w:noProof/>
                                <w:color w:val="7F7F7F" w:themeColor="text1" w:themeTint="80"/>
                                <w:sz w:val="20"/>
                              </w:rPr>
                              <w:t>2</w:t>
                            </w:r>
                            <w:r w:rsidRPr="007565E6">
                              <w:rPr>
                                <w:rFonts w:ascii="Times New Roman" w:hAnsi="Times New Roman" w:cs="Times New Roman"/>
                                <w:color w:val="7F7F7F" w:themeColor="text1" w:themeTint="80"/>
                                <w:sz w:val="20"/>
                              </w:rPr>
                              <w:fldChar w:fldCharType="end"/>
                            </w:r>
                            <w:r w:rsidRPr="007565E6">
                              <w:rPr>
                                <w:rFonts w:ascii="Times New Roman" w:hAnsi="Times New Roman" w:cs="Times New Roman"/>
                                <w:color w:val="7F7F7F" w:themeColor="text1" w:themeTint="80"/>
                                <w:sz w:val="20"/>
                              </w:rPr>
                              <w:t>.1 Circuito esquemático placa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7C11" id="Cuadro de texto 105" o:spid="_x0000_s1060" type="#_x0000_t202" style="position:absolute;left:0;text-align:left;margin-left:-52.6pt;margin-top:488.95pt;width:536.55pt;height:.05pt;z-index:25174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" stroked="f">
                <v:textbox style="mso-fit-shape-to-text:t" inset="0,0,0,0">
                  <w:txbxContent>
                    <w:p w14:paraId="0970570E" w14:textId="1EA838C3" w:rsidR="007565E6" w:rsidRPr="007565E6" w:rsidRDefault="007565E6" w:rsidP="007565E6">
                      <w:pPr>
                        <w:pStyle w:val="Descripcin"/>
                        <w:jc w:val="center"/>
                        <w:rPr>
                          <w:rFonts w:ascii="Times New Roman" w:hAnsi="Times New Roman" w:cs="Times New Roman"/>
                          <w:color w:val="7F7F7F" w:themeColor="text1" w:themeTint="80"/>
                          <w:sz w:val="24"/>
                          <w:szCs w:val="22"/>
                        </w:rPr>
                      </w:pPr>
                      <w:r w:rsidRPr="007565E6">
                        <w:rPr>
                          <w:rFonts w:ascii="Times New Roman" w:hAnsi="Times New Roman" w:cs="Times New Roman"/>
                          <w:color w:val="7F7F7F" w:themeColor="text1" w:themeTint="80"/>
                          <w:sz w:val="20"/>
                        </w:rPr>
                        <w:t xml:space="preserve">Figura </w:t>
                      </w:r>
                      <w:r w:rsidRPr="007565E6">
                        <w:rPr>
                          <w:rFonts w:ascii="Times New Roman" w:hAnsi="Times New Roman" w:cs="Times New Roman"/>
                          <w:color w:val="7F7F7F" w:themeColor="text1" w:themeTint="80"/>
                          <w:sz w:val="20"/>
                        </w:rPr>
                        <w:fldChar w:fldCharType="begin"/>
                      </w:r>
                      <w:r w:rsidRPr="007565E6">
                        <w:rPr>
                          <w:rFonts w:ascii="Times New Roman" w:hAnsi="Times New Roman" w:cs="Times New Roman"/>
                          <w:color w:val="7F7F7F" w:themeColor="text1" w:themeTint="80"/>
                          <w:sz w:val="20"/>
                        </w:rPr>
                        <w:instrText xml:space="preserve"> SEQ Figura \* ARABIC </w:instrText>
                      </w:r>
                      <w:r w:rsidRPr="007565E6">
                        <w:rPr>
                          <w:rFonts w:ascii="Times New Roman" w:hAnsi="Times New Roman" w:cs="Times New Roman"/>
                          <w:color w:val="7F7F7F" w:themeColor="text1" w:themeTint="80"/>
                          <w:sz w:val="20"/>
                        </w:rPr>
                        <w:fldChar w:fldCharType="separate"/>
                      </w:r>
                      <w:r w:rsidR="000A66A8">
                        <w:rPr>
                          <w:rFonts w:ascii="Times New Roman" w:hAnsi="Times New Roman" w:cs="Times New Roman"/>
                          <w:noProof/>
                          <w:color w:val="7F7F7F" w:themeColor="text1" w:themeTint="80"/>
                          <w:sz w:val="20"/>
                        </w:rPr>
                        <w:t>2</w:t>
                      </w:r>
                      <w:r w:rsidRPr="007565E6">
                        <w:rPr>
                          <w:rFonts w:ascii="Times New Roman" w:hAnsi="Times New Roman" w:cs="Times New Roman"/>
                          <w:color w:val="7F7F7F" w:themeColor="text1" w:themeTint="80"/>
                          <w:sz w:val="20"/>
                        </w:rPr>
                        <w:fldChar w:fldCharType="end"/>
                      </w:r>
                      <w:r w:rsidRPr="007565E6">
                        <w:rPr>
                          <w:rFonts w:ascii="Times New Roman" w:hAnsi="Times New Roman" w:cs="Times New Roman"/>
                          <w:color w:val="7F7F7F" w:themeColor="text1" w:themeTint="80"/>
                          <w:sz w:val="20"/>
                        </w:rPr>
                        <w:t>.1 Circuito esquemático placa 1</w:t>
                      </w:r>
                    </w:p>
                  </w:txbxContent>
                </v:textbox>
                <w10:wrap type="topAndBottom"/>
              </v:shape>
            </w:pict>
          </mc:Fallback>
        </mc:AlternateContent>
      </w:r>
      <w:r>
        <w:rPr>
          <w:noProof/>
          <w:sz w:val="28"/>
          <w:szCs w:val="28"/>
        </w:rPr>
        <w:drawing>
          <wp:anchor distT="0" distB="0" distL="114300" distR="114300" simplePos="0" relativeHeight="251777536" behindDoc="0" locked="0" layoutInCell="1" allowOverlap="1" wp14:anchorId="1848B5BF" wp14:editId="555D6A50">
            <wp:simplePos x="0" y="0"/>
            <wp:positionH relativeFrom="column">
              <wp:posOffset>-1080135</wp:posOffset>
            </wp:positionH>
            <wp:positionV relativeFrom="paragraph">
              <wp:posOffset>304800</wp:posOffset>
            </wp:positionV>
            <wp:extent cx="7640320" cy="5903595"/>
            <wp:effectExtent l="0" t="0" r="0" b="1905"/>
            <wp:wrapThrough wrapText="bothSides">
              <wp:wrapPolygon edited="0">
                <wp:start x="754" y="0"/>
                <wp:lineTo x="754" y="21561"/>
                <wp:lineTo x="20824" y="21561"/>
                <wp:lineTo x="20824" y="0"/>
                <wp:lineTo x="754" y="0"/>
              </wp:wrapPolygon>
            </wp:wrapThrough>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squematico Placa 1.pdf"/>
                    <pic:cNvPicPr/>
                  </pic:nvPicPr>
                  <pic:blipFill>
                    <a:blip r:embed="rId11">
                      <a:extLst>
                        <a:ext uri="{28A0092B-C50C-407E-A947-70E740481C1C}">
                          <a14:useLocalDpi xmlns:a14="http://schemas.microsoft.com/office/drawing/2010/main" val="0"/>
                        </a:ext>
                      </a:extLst>
                    </a:blip>
                    <a:stretch>
                      <a:fillRect/>
                    </a:stretch>
                  </pic:blipFill>
                  <pic:spPr>
                    <a:xfrm>
                      <a:off x="0" y="0"/>
                      <a:ext cx="7640320" cy="5903595"/>
                    </a:xfrm>
                    <a:prstGeom prst="rect">
                      <a:avLst/>
                    </a:prstGeom>
                  </pic:spPr>
                </pic:pic>
              </a:graphicData>
            </a:graphic>
            <wp14:sizeRelH relativeFrom="page">
              <wp14:pctWidth>0</wp14:pctWidth>
            </wp14:sizeRelH>
            <wp14:sizeRelV relativeFrom="page">
              <wp14:pctHeight>0</wp14:pctHeight>
            </wp14:sizeRelV>
          </wp:anchor>
        </w:drawing>
      </w:r>
    </w:p>
    <w:p w14:paraId="2C0C047A" w14:textId="61B63B33" w:rsidR="009515A2" w:rsidRDefault="009515A2">
      <w:pPr>
        <w:spacing w:line="256" w:lineRule="auto"/>
        <w:ind w:left="720"/>
        <w:jc w:val="both"/>
        <w:rPr>
          <w:i/>
        </w:rPr>
      </w:pPr>
    </w:p>
    <w:p w14:paraId="64147E68" w14:textId="7BC88155" w:rsidR="009515A2" w:rsidRDefault="009515A2">
      <w:pPr>
        <w:spacing w:line="256" w:lineRule="auto"/>
        <w:ind w:left="720"/>
        <w:jc w:val="both"/>
        <w:rPr>
          <w:i/>
        </w:rPr>
      </w:pPr>
    </w:p>
    <w:p w14:paraId="01423D91" w14:textId="446BEAEB" w:rsidR="009515A2" w:rsidRDefault="00DD3E8B">
      <w:pPr>
        <w:spacing w:line="256" w:lineRule="auto"/>
        <w:ind w:left="720"/>
        <w:jc w:val="both"/>
        <w:rPr>
          <w:i/>
        </w:rPr>
      </w:pPr>
      <w:r>
        <w:rPr>
          <w:noProof/>
          <w:sz w:val="28"/>
          <w:szCs w:val="28"/>
        </w:rPr>
        <w:lastRenderedPageBreak/>
        <w:drawing>
          <wp:anchor distT="0" distB="0" distL="114300" distR="114300" simplePos="0" relativeHeight="251779584" behindDoc="0" locked="0" layoutInCell="1" allowOverlap="1" wp14:anchorId="4A45B1B1" wp14:editId="5425A895">
            <wp:simplePos x="0" y="0"/>
            <wp:positionH relativeFrom="column">
              <wp:posOffset>-1014873</wp:posOffset>
            </wp:positionH>
            <wp:positionV relativeFrom="paragraph">
              <wp:posOffset>307</wp:posOffset>
            </wp:positionV>
            <wp:extent cx="7496130" cy="5791200"/>
            <wp:effectExtent l="0" t="0" r="0" b="0"/>
            <wp:wrapThrough wrapText="bothSides">
              <wp:wrapPolygon edited="0">
                <wp:start x="0" y="2037"/>
                <wp:lineTo x="0" y="19516"/>
                <wp:lineTo x="21556" y="19516"/>
                <wp:lineTo x="21556" y="2037"/>
                <wp:lineTo x="0" y="2037"/>
              </wp:wrapPolygon>
            </wp:wrapThrough>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squematico Placa 2.pdf"/>
                    <pic:cNvPicPr/>
                  </pic:nvPicPr>
                  <pic:blipFill>
                    <a:blip r:embed="rId12">
                      <a:extLst>
                        <a:ext uri="{28A0092B-C50C-407E-A947-70E740481C1C}">
                          <a14:useLocalDpi xmlns:a14="http://schemas.microsoft.com/office/drawing/2010/main" val="0"/>
                        </a:ext>
                      </a:extLst>
                    </a:blip>
                    <a:stretch>
                      <a:fillRect/>
                    </a:stretch>
                  </pic:blipFill>
                  <pic:spPr>
                    <a:xfrm>
                      <a:off x="0" y="0"/>
                      <a:ext cx="7496130" cy="5791200"/>
                    </a:xfrm>
                    <a:prstGeom prst="rect">
                      <a:avLst/>
                    </a:prstGeom>
                  </pic:spPr>
                </pic:pic>
              </a:graphicData>
            </a:graphic>
            <wp14:sizeRelH relativeFrom="page">
              <wp14:pctWidth>0</wp14:pctWidth>
            </wp14:sizeRelH>
            <wp14:sizeRelV relativeFrom="page">
              <wp14:pctHeight>0</wp14:pctHeight>
            </wp14:sizeRelV>
          </wp:anchor>
        </w:drawing>
      </w:r>
    </w:p>
    <w:p w14:paraId="654098B9" w14:textId="1368131C" w:rsidR="009515A2" w:rsidRDefault="00DD3E8B">
      <w:pPr>
        <w:spacing w:line="256" w:lineRule="auto"/>
        <w:ind w:left="720"/>
        <w:jc w:val="both"/>
        <w:rPr>
          <w:i/>
        </w:rPr>
      </w:pPr>
      <w:r>
        <w:rPr>
          <w:noProof/>
        </w:rPr>
        <mc:AlternateContent>
          <mc:Choice Requires="wps">
            <w:drawing>
              <wp:anchor distT="0" distB="0" distL="114300" distR="114300" simplePos="0" relativeHeight="251781632" behindDoc="0" locked="0" layoutInCell="1" allowOverlap="1" wp14:anchorId="2A32E245" wp14:editId="26B41C9D">
                <wp:simplePos x="0" y="0"/>
                <wp:positionH relativeFrom="column">
                  <wp:posOffset>-494030</wp:posOffset>
                </wp:positionH>
                <wp:positionV relativeFrom="paragraph">
                  <wp:posOffset>5037660</wp:posOffset>
                </wp:positionV>
                <wp:extent cx="6648450" cy="635"/>
                <wp:effectExtent l="0" t="0" r="6350" b="12065"/>
                <wp:wrapThrough wrapText="bothSides">
                  <wp:wrapPolygon edited="0">
                    <wp:start x="0" y="0"/>
                    <wp:lineTo x="0" y="0"/>
                    <wp:lineTo x="21579" y="0"/>
                    <wp:lineTo x="21579" y="0"/>
                    <wp:lineTo x="0" y="0"/>
                  </wp:wrapPolygon>
                </wp:wrapThrough>
                <wp:docPr id="106" name="Cuadro de texto 106"/>
                <wp:cNvGraphicFramePr/>
                <a:graphic xmlns:a="http://schemas.openxmlformats.org/drawingml/2006/main">
                  <a:graphicData uri="http://schemas.microsoft.com/office/word/2010/wordprocessingShape">
                    <wps:wsp>
                      <wps:cNvSpPr txBox="1"/>
                      <wps:spPr>
                        <a:xfrm>
                          <a:off x="0" y="0"/>
                          <a:ext cx="6648450" cy="635"/>
                        </a:xfrm>
                        <a:prstGeom prst="rect">
                          <a:avLst/>
                        </a:prstGeom>
                        <a:solidFill>
                          <a:prstClr val="white"/>
                        </a:solidFill>
                        <a:ln>
                          <a:noFill/>
                        </a:ln>
                      </wps:spPr>
                      <wps:txbx>
                        <w:txbxContent>
                          <w:p w14:paraId="66F573B0" w14:textId="77777777" w:rsidR="006256B2" w:rsidRPr="007565E6" w:rsidRDefault="006256B2" w:rsidP="006256B2">
                            <w:pPr>
                              <w:pStyle w:val="Descripcin"/>
                              <w:jc w:val="center"/>
                              <w:rPr>
                                <w:rFonts w:ascii="Times New Roman" w:hAnsi="Times New Roman" w:cs="Times New Roman"/>
                                <w:noProof/>
                                <w:color w:val="7F7F7F" w:themeColor="text1" w:themeTint="80"/>
                                <w:sz w:val="24"/>
                                <w:szCs w:val="22"/>
                              </w:rPr>
                            </w:pPr>
                            <w:r w:rsidRPr="007565E6">
                              <w:rPr>
                                <w:rFonts w:ascii="Times New Roman" w:hAnsi="Times New Roman" w:cs="Times New Roman"/>
                                <w:color w:val="7F7F7F" w:themeColor="text1" w:themeTint="80"/>
                                <w:sz w:val="20"/>
                              </w:rPr>
                              <w:t>Figura 2.2 Circuito esquemático placa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2E245" id="Cuadro de texto 106" o:spid="_x0000_s1061" type="#_x0000_t202" style="position:absolute;left:0;text-align:left;margin-left:-38.9pt;margin-top:396.65pt;width:523.5pt;height:.05pt;z-index:25178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" stroked="f">
                <v:textbox style="mso-fit-shape-to-text:t" inset="0,0,0,0">
                  <w:txbxContent>
                    <w:p w14:paraId="66F573B0" w14:textId="77777777" w:rsidR="006256B2" w:rsidRPr="007565E6" w:rsidRDefault="006256B2" w:rsidP="006256B2">
                      <w:pPr>
                        <w:pStyle w:val="Descripcin"/>
                        <w:jc w:val="center"/>
                        <w:rPr>
                          <w:rFonts w:ascii="Times New Roman" w:hAnsi="Times New Roman" w:cs="Times New Roman"/>
                          <w:noProof/>
                          <w:color w:val="7F7F7F" w:themeColor="text1" w:themeTint="80"/>
                          <w:sz w:val="24"/>
                          <w:szCs w:val="22"/>
                        </w:rPr>
                      </w:pPr>
                      <w:r w:rsidRPr="007565E6">
                        <w:rPr>
                          <w:rFonts w:ascii="Times New Roman" w:hAnsi="Times New Roman" w:cs="Times New Roman"/>
                          <w:color w:val="7F7F7F" w:themeColor="text1" w:themeTint="80"/>
                          <w:sz w:val="20"/>
                        </w:rPr>
                        <w:t>Figura 2.2 Circuito esquemático placa 2</w:t>
                      </w:r>
                    </w:p>
                  </w:txbxContent>
                </v:textbox>
                <w10:wrap type="through"/>
              </v:shape>
            </w:pict>
          </mc:Fallback>
        </mc:AlternateContent>
      </w:r>
    </w:p>
    <w:p w14:paraId="7A2FE21F" w14:textId="0B98F233" w:rsidR="009515A2" w:rsidRDefault="009515A2">
      <w:pPr>
        <w:spacing w:line="256" w:lineRule="auto"/>
        <w:ind w:left="720"/>
        <w:jc w:val="both"/>
        <w:rPr>
          <w:i/>
        </w:rPr>
      </w:pPr>
    </w:p>
    <w:p w14:paraId="1A02C0AA" w14:textId="2A539579" w:rsidR="009515A2" w:rsidRDefault="009515A2">
      <w:pPr>
        <w:spacing w:line="256" w:lineRule="auto"/>
        <w:ind w:left="720"/>
        <w:jc w:val="both"/>
        <w:rPr>
          <w:i/>
        </w:rPr>
      </w:pPr>
    </w:p>
    <w:p w14:paraId="031C1FC9" w14:textId="4C2BC84E" w:rsidR="006256B2" w:rsidRDefault="006256B2" w:rsidP="00DD3E8B">
      <w:pPr>
        <w:spacing w:line="256" w:lineRule="auto"/>
        <w:jc w:val="both"/>
        <w:rPr>
          <w:rFonts w:ascii="Times New Roman" w:hAnsi="Times New Roman" w:cs="Times New Roman"/>
        </w:rPr>
      </w:pPr>
      <w:bookmarkStart w:id="68" w:name="_GoBack"/>
      <w:bookmarkEnd w:id="68"/>
    </w:p>
    <w:p w14:paraId="1060D0DB" w14:textId="11ADC5DD" w:rsidR="006256B2" w:rsidRPr="006256B2" w:rsidRDefault="006256B2" w:rsidP="006256B2">
      <w:pPr>
        <w:spacing w:line="256" w:lineRule="auto"/>
        <w:jc w:val="both"/>
        <w:rPr>
          <w:rFonts w:ascii="Times New Roman" w:hAnsi="Times New Roman" w:cs="Times New Roman"/>
          <w:i/>
        </w:rPr>
      </w:pPr>
      <w:r w:rsidRPr="007565E6">
        <w:rPr>
          <w:rFonts w:ascii="Times New Roman" w:hAnsi="Times New Roman" w:cs="Times New Roman"/>
          <w:i/>
        </w:rPr>
        <w:t>2.3 Descripción del circuito</w:t>
      </w:r>
    </w:p>
    <w:p w14:paraId="375B05B3" w14:textId="5D988897" w:rsidR="00A70EBA" w:rsidRPr="007565E6" w:rsidRDefault="00451405" w:rsidP="007565E6">
      <w:pPr>
        <w:spacing w:line="256" w:lineRule="auto"/>
        <w:ind w:firstLine="567"/>
        <w:jc w:val="both"/>
        <w:rPr>
          <w:rFonts w:ascii="Times New Roman" w:hAnsi="Times New Roman" w:cs="Times New Roman"/>
        </w:rPr>
      </w:pPr>
      <w:r w:rsidRPr="007565E6">
        <w:rPr>
          <w:rFonts w:ascii="Times New Roman" w:hAnsi="Times New Roman" w:cs="Times New Roman"/>
        </w:rPr>
        <w:t xml:space="preserve">Los circuitos de las dos placas contienen conectores para la adosar la placa Discovery. En primer lugar, se seleccionaron los pines adecuados para cada periférico. Dependiendo si eran entradas/salidas analógicas o digitales, si necesitaban utilizar un timer, una salida de DAC o un ADC. Para los sensores analógicos (sensor de nivel de luz y de humedad) se utilizó una interfaz para evitar que caigan más de 3V en la entrada de los ADC. </w:t>
      </w:r>
      <w:r w:rsidR="00B9236F" w:rsidRPr="007565E6">
        <w:rPr>
          <w:rFonts w:ascii="Times New Roman" w:hAnsi="Times New Roman" w:cs="Times New Roman"/>
        </w:rPr>
        <w:t>Estos circuitos se muestran</w:t>
      </w:r>
      <w:r w:rsidRPr="007565E6">
        <w:rPr>
          <w:rFonts w:ascii="Times New Roman" w:hAnsi="Times New Roman" w:cs="Times New Roman"/>
        </w:rPr>
        <w:t xml:space="preserve"> en la figura 2.2. Se utilizó un amplificador operacional MCP6002 alimentado por 3.3V para cumplir esta tarea. A los sensores digitales se le colocó una resistencia en serie de bajo valor. </w:t>
      </w:r>
    </w:p>
    <w:p w14:paraId="39F673D4" w14:textId="4AB1D5AD" w:rsidR="00A70EBA" w:rsidRPr="007565E6" w:rsidRDefault="00451405" w:rsidP="007565E6">
      <w:pPr>
        <w:spacing w:line="256" w:lineRule="auto"/>
        <w:ind w:firstLine="567"/>
        <w:jc w:val="both"/>
        <w:rPr>
          <w:rFonts w:ascii="Times New Roman" w:hAnsi="Times New Roman" w:cs="Times New Roman"/>
        </w:rPr>
      </w:pPr>
      <w:r w:rsidRPr="007565E6">
        <w:rPr>
          <w:rFonts w:ascii="Times New Roman" w:hAnsi="Times New Roman" w:cs="Times New Roman"/>
        </w:rPr>
        <w:t xml:space="preserve">La fuente de alimentación regula 9V a 5 y 3.3V. Para ello se colocaron reguladores de tensión 78L05 y 78L33 con sus respectivos capacitores. </w:t>
      </w:r>
    </w:p>
    <w:p w14:paraId="3EC650A6" w14:textId="1A3FD8D9" w:rsidR="00A70EBA" w:rsidRPr="007565E6" w:rsidRDefault="00451405" w:rsidP="007565E6">
      <w:pPr>
        <w:spacing w:line="256" w:lineRule="auto"/>
        <w:ind w:firstLine="567"/>
        <w:jc w:val="both"/>
        <w:rPr>
          <w:rFonts w:ascii="Times New Roman" w:hAnsi="Times New Roman" w:cs="Times New Roman"/>
        </w:rPr>
      </w:pPr>
      <w:r w:rsidRPr="007565E6">
        <w:rPr>
          <w:rFonts w:ascii="Times New Roman" w:hAnsi="Times New Roman" w:cs="Times New Roman"/>
        </w:rPr>
        <w:t>Al buzzer se le agregó un amplificador operacional en configuración no inversor para darle una ganancia igual a 2</w:t>
      </w:r>
      <w:r w:rsidR="0001285A" w:rsidRPr="007565E6">
        <w:rPr>
          <w:rFonts w:ascii="Times New Roman" w:hAnsi="Times New Roman" w:cs="Times New Roman"/>
        </w:rPr>
        <w:t>.</w:t>
      </w:r>
    </w:p>
    <w:p w14:paraId="5910D8D4" w14:textId="77777777" w:rsidR="00A70EBA" w:rsidRPr="007565E6" w:rsidRDefault="00451405" w:rsidP="007565E6">
      <w:pPr>
        <w:spacing w:line="256" w:lineRule="auto"/>
        <w:ind w:firstLine="567"/>
        <w:jc w:val="both"/>
        <w:rPr>
          <w:rFonts w:ascii="Times New Roman" w:hAnsi="Times New Roman" w:cs="Times New Roman"/>
        </w:rPr>
      </w:pPr>
      <w:r w:rsidRPr="007565E6">
        <w:rPr>
          <w:rFonts w:ascii="Times New Roman" w:hAnsi="Times New Roman" w:cs="Times New Roman"/>
        </w:rPr>
        <w:lastRenderedPageBreak/>
        <w:t>Los relés no se accionan con energía que tienen los pines de salida de la Discovery. Por lo tanto, se agregó un transistor en configuración emisor común a cada relé. Funcionan como una “llave a tierra” permitiendo accionarlos con el kit.</w:t>
      </w:r>
    </w:p>
    <w:p w14:paraId="1D474C49" w14:textId="633AD09A" w:rsidR="00C30E39" w:rsidRPr="007565E6" w:rsidRDefault="00451405" w:rsidP="007565E6">
      <w:pPr>
        <w:spacing w:line="256" w:lineRule="auto"/>
        <w:ind w:firstLine="567"/>
        <w:jc w:val="both"/>
        <w:rPr>
          <w:rFonts w:ascii="Times New Roman" w:hAnsi="Times New Roman" w:cs="Times New Roman"/>
        </w:rPr>
      </w:pPr>
      <w:r w:rsidRPr="007565E6">
        <w:rPr>
          <w:rFonts w:ascii="Times New Roman" w:hAnsi="Times New Roman" w:cs="Times New Roman"/>
        </w:rPr>
        <w:t>Para utilizar el reloj RTC interno fue necesario realizar algunos cambios en la placa del kit. Se agregó un cristal de 32.768 kHz y dos capacitores de 6.8 pF en los pines de C16 y C27. Además, fue necesario sacar la resistencia R26 para poder agregar la batería. Esta se colocó entre el pin VBAT (C28) y tierra.</w:t>
      </w:r>
    </w:p>
    <w:p w14:paraId="3921B051" w14:textId="77777777" w:rsidR="005F6008" w:rsidRPr="007565E6" w:rsidRDefault="005F6008" w:rsidP="007565E6">
      <w:pPr>
        <w:spacing w:line="256" w:lineRule="auto"/>
        <w:ind w:firstLine="567"/>
        <w:jc w:val="both"/>
        <w:rPr>
          <w:rFonts w:ascii="Times New Roman" w:hAnsi="Times New Roman" w:cs="Times New Roman"/>
        </w:rPr>
      </w:pPr>
    </w:p>
    <w:p w14:paraId="21C4A77F" w14:textId="39B2E3B8" w:rsidR="00A70EBA" w:rsidRPr="007565E6" w:rsidRDefault="00451405" w:rsidP="007565E6">
      <w:pPr>
        <w:jc w:val="both"/>
        <w:rPr>
          <w:rFonts w:ascii="Times New Roman" w:hAnsi="Times New Roman" w:cs="Times New Roman"/>
        </w:rPr>
      </w:pPr>
      <w:r w:rsidRPr="007565E6">
        <w:rPr>
          <w:rFonts w:ascii="Times New Roman" w:hAnsi="Times New Roman" w:cs="Times New Roman"/>
          <w:i/>
        </w:rPr>
        <w:t>2.4 Circuito impreso</w:t>
      </w:r>
    </w:p>
    <w:p w14:paraId="105A7E25" w14:textId="3ADA566B" w:rsidR="00A70EBA" w:rsidRPr="007565E6" w:rsidRDefault="006256B2" w:rsidP="005F6008">
      <w:pPr>
        <w:ind w:firstLine="567"/>
        <w:rPr>
          <w:rFonts w:ascii="Times New Roman" w:hAnsi="Times New Roman" w:cs="Times New Roman"/>
        </w:rPr>
      </w:pPr>
      <w:r>
        <w:rPr>
          <w:i/>
          <w:noProof/>
          <w:sz w:val="28"/>
          <w:szCs w:val="28"/>
        </w:rPr>
        <w:drawing>
          <wp:anchor distT="0" distB="0" distL="114300" distR="114300" simplePos="0" relativeHeight="251783680" behindDoc="0" locked="0" layoutInCell="1" allowOverlap="1" wp14:anchorId="63F77706" wp14:editId="28784811">
            <wp:simplePos x="0" y="0"/>
            <wp:positionH relativeFrom="column">
              <wp:posOffset>431718</wp:posOffset>
            </wp:positionH>
            <wp:positionV relativeFrom="paragraph">
              <wp:posOffset>254103</wp:posOffset>
            </wp:positionV>
            <wp:extent cx="4634230" cy="3106420"/>
            <wp:effectExtent l="0" t="0" r="1270" b="5080"/>
            <wp:wrapThrough wrapText="bothSides">
              <wp:wrapPolygon edited="0">
                <wp:start x="0" y="0"/>
                <wp:lineTo x="0" y="21547"/>
                <wp:lineTo x="21547" y="21547"/>
                <wp:lineTo x="21547" y="0"/>
                <wp:lineTo x="0" y="0"/>
              </wp:wrapPolygon>
            </wp:wrapThrough>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CB Placa 1 (Bottom).pdf"/>
                    <pic:cNvPicPr/>
                  </pic:nvPicPr>
                  <pic:blipFill>
                    <a:blip r:embed="rId13">
                      <a:extLst>
                        <a:ext uri="{28A0092B-C50C-407E-A947-70E740481C1C}">
                          <a14:useLocalDpi xmlns:a14="http://schemas.microsoft.com/office/drawing/2010/main" val="0"/>
                        </a:ext>
                      </a:extLst>
                    </a:blip>
                    <a:stretch>
                      <a:fillRect/>
                    </a:stretch>
                  </pic:blipFill>
                  <pic:spPr>
                    <a:xfrm>
                      <a:off x="0" y="0"/>
                      <a:ext cx="4634230" cy="3106420"/>
                    </a:xfrm>
                    <a:prstGeom prst="rect">
                      <a:avLst/>
                    </a:prstGeom>
                  </pic:spPr>
                </pic:pic>
              </a:graphicData>
            </a:graphic>
            <wp14:sizeRelH relativeFrom="page">
              <wp14:pctWidth>0</wp14:pctWidth>
            </wp14:sizeRelH>
            <wp14:sizeRelV relativeFrom="page">
              <wp14:pctHeight>0</wp14:pctHeight>
            </wp14:sizeRelV>
          </wp:anchor>
        </w:drawing>
      </w:r>
      <w:r w:rsidR="00451405" w:rsidRPr="007565E6">
        <w:rPr>
          <w:rFonts w:ascii="Times New Roman" w:hAnsi="Times New Roman" w:cs="Times New Roman"/>
        </w:rPr>
        <w:t>-</w:t>
      </w:r>
      <w:r w:rsidR="00451405" w:rsidRPr="007565E6">
        <w:rPr>
          <w:rFonts w:ascii="Times New Roman" w:hAnsi="Times New Roman" w:cs="Times New Roman"/>
        </w:rPr>
        <w:tab/>
        <w:t>Placa 1</w:t>
      </w:r>
    </w:p>
    <w:p w14:paraId="431D4469" w14:textId="6EA597AC" w:rsidR="00A70EBA" w:rsidRDefault="00A70EBA"/>
    <w:p w14:paraId="3A20FAF5" w14:textId="77777777" w:rsidR="006256B2" w:rsidRDefault="006256B2" w:rsidP="00010F81">
      <w:pPr>
        <w:spacing w:after="200"/>
        <w:ind w:left="720"/>
        <w:rPr>
          <w:i/>
          <w:color w:val="7F7F7F"/>
        </w:rPr>
      </w:pPr>
    </w:p>
    <w:p w14:paraId="58611D05" w14:textId="77777777" w:rsidR="006256B2" w:rsidRDefault="006256B2" w:rsidP="00010F81">
      <w:pPr>
        <w:spacing w:after="200"/>
        <w:ind w:left="720"/>
        <w:rPr>
          <w:i/>
          <w:color w:val="7F7F7F"/>
        </w:rPr>
      </w:pPr>
    </w:p>
    <w:p w14:paraId="31522C37" w14:textId="36E89FFA" w:rsidR="006256B2" w:rsidRDefault="006256B2" w:rsidP="00010F81">
      <w:pPr>
        <w:spacing w:after="200"/>
        <w:ind w:left="720"/>
        <w:rPr>
          <w:i/>
          <w:color w:val="7F7F7F"/>
        </w:rPr>
      </w:pPr>
    </w:p>
    <w:p w14:paraId="09B1A32D" w14:textId="77777777" w:rsidR="006256B2" w:rsidRDefault="006256B2" w:rsidP="00010F81">
      <w:pPr>
        <w:spacing w:after="200"/>
        <w:ind w:left="720"/>
        <w:rPr>
          <w:i/>
          <w:color w:val="7F7F7F"/>
        </w:rPr>
      </w:pPr>
    </w:p>
    <w:p w14:paraId="35285D6D" w14:textId="3317650B" w:rsidR="006256B2" w:rsidRDefault="006256B2" w:rsidP="00010F81">
      <w:pPr>
        <w:spacing w:after="200"/>
        <w:ind w:left="720"/>
        <w:rPr>
          <w:i/>
          <w:color w:val="7F7F7F"/>
        </w:rPr>
      </w:pPr>
    </w:p>
    <w:p w14:paraId="340649A4" w14:textId="77777777" w:rsidR="006256B2" w:rsidRDefault="006256B2" w:rsidP="00010F81">
      <w:pPr>
        <w:spacing w:after="200"/>
        <w:ind w:left="720"/>
        <w:rPr>
          <w:i/>
          <w:color w:val="7F7F7F"/>
        </w:rPr>
      </w:pPr>
    </w:p>
    <w:p w14:paraId="053EB22B" w14:textId="0E0D1CC7" w:rsidR="006256B2" w:rsidRDefault="006256B2" w:rsidP="00010F81">
      <w:pPr>
        <w:spacing w:after="200"/>
        <w:ind w:left="720"/>
        <w:rPr>
          <w:i/>
          <w:color w:val="7F7F7F"/>
        </w:rPr>
      </w:pPr>
    </w:p>
    <w:p w14:paraId="007F88BB" w14:textId="660D488D" w:rsidR="006256B2" w:rsidRDefault="006256B2" w:rsidP="00010F81">
      <w:pPr>
        <w:spacing w:after="200"/>
        <w:ind w:left="720"/>
        <w:rPr>
          <w:i/>
          <w:color w:val="7F7F7F"/>
        </w:rPr>
      </w:pPr>
    </w:p>
    <w:p w14:paraId="053E4979" w14:textId="78709BEB" w:rsidR="006256B2" w:rsidRDefault="006256B2" w:rsidP="00010F81">
      <w:pPr>
        <w:spacing w:after="200"/>
        <w:ind w:left="720"/>
        <w:rPr>
          <w:i/>
          <w:color w:val="7F7F7F"/>
        </w:rPr>
      </w:pPr>
      <w:r>
        <w:rPr>
          <w:noProof/>
        </w:rPr>
        <mc:AlternateContent>
          <mc:Choice Requires="wps">
            <w:drawing>
              <wp:anchor distT="0" distB="0" distL="114300" distR="114300" simplePos="0" relativeHeight="251753984" behindDoc="0" locked="0" layoutInCell="1" allowOverlap="1" wp14:anchorId="1323E95D" wp14:editId="7615E0DD">
                <wp:simplePos x="0" y="0"/>
                <wp:positionH relativeFrom="column">
                  <wp:posOffset>532130</wp:posOffset>
                </wp:positionH>
                <wp:positionV relativeFrom="paragraph">
                  <wp:posOffset>3649652</wp:posOffset>
                </wp:positionV>
                <wp:extent cx="4543425" cy="158750"/>
                <wp:effectExtent l="0" t="0" r="3175" b="6350"/>
                <wp:wrapTopAndBottom/>
                <wp:docPr id="108" name="Cuadro de texto 108"/>
                <wp:cNvGraphicFramePr/>
                <a:graphic xmlns:a="http://schemas.openxmlformats.org/drawingml/2006/main">
                  <a:graphicData uri="http://schemas.microsoft.com/office/word/2010/wordprocessingShape">
                    <wps:wsp>
                      <wps:cNvSpPr txBox="1"/>
                      <wps:spPr>
                        <a:xfrm>
                          <a:off x="0" y="0"/>
                          <a:ext cx="4543425" cy="158750"/>
                        </a:xfrm>
                        <a:prstGeom prst="rect">
                          <a:avLst/>
                        </a:prstGeom>
                        <a:solidFill>
                          <a:prstClr val="white"/>
                        </a:solidFill>
                        <a:ln>
                          <a:noFill/>
                        </a:ln>
                      </wps:spPr>
                      <wps:txbx>
                        <w:txbxContent>
                          <w:p w14:paraId="5F579B34" w14:textId="422A66CE" w:rsidR="00010F81" w:rsidRPr="00010F81" w:rsidRDefault="00010F81" w:rsidP="00010F81">
                            <w:pPr>
                              <w:pStyle w:val="Descripcin"/>
                              <w:jc w:val="center"/>
                              <w:rPr>
                                <w:rFonts w:ascii="Times New Roman" w:hAnsi="Times New Roman" w:cs="Times New Roman"/>
                                <w:noProof/>
                                <w:color w:val="7F7F7F" w:themeColor="text1" w:themeTint="80"/>
                                <w:sz w:val="24"/>
                                <w:szCs w:val="22"/>
                              </w:rPr>
                            </w:pPr>
                            <w:r w:rsidRPr="00010F81">
                              <w:rPr>
                                <w:rFonts w:ascii="Times New Roman" w:hAnsi="Times New Roman" w:cs="Times New Roman"/>
                                <w:color w:val="7F7F7F" w:themeColor="text1" w:themeTint="80"/>
                                <w:sz w:val="20"/>
                              </w:rPr>
                              <w:t>Figura 2.4 Circuito impreso de la placa 1 (Vista desde arriba)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23E95D" id="Cuadro de texto 108" o:spid="_x0000_s1062" type="#_x0000_t202" style="position:absolute;left:0;text-align:left;margin-left:41.9pt;margin-top:287.35pt;width:357.75pt;height:12.5pt;z-index:251753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" stroked="f">
                <v:textbox inset="0,0,0,0">
                  <w:txbxContent>
                    <w:p w14:paraId="5F579B34" w14:textId="422A66CE" w:rsidR="00010F81" w:rsidRPr="00010F81" w:rsidRDefault="00010F81" w:rsidP="00010F81">
                      <w:pPr>
                        <w:pStyle w:val="Descripcin"/>
                        <w:jc w:val="center"/>
                        <w:rPr>
                          <w:rFonts w:ascii="Times New Roman" w:hAnsi="Times New Roman" w:cs="Times New Roman"/>
                          <w:noProof/>
                          <w:color w:val="7F7F7F" w:themeColor="text1" w:themeTint="80"/>
                          <w:sz w:val="24"/>
                          <w:szCs w:val="22"/>
                        </w:rPr>
                      </w:pPr>
                      <w:r w:rsidRPr="00010F81">
                        <w:rPr>
                          <w:rFonts w:ascii="Times New Roman" w:hAnsi="Times New Roman" w:cs="Times New Roman"/>
                          <w:color w:val="7F7F7F" w:themeColor="text1" w:themeTint="80"/>
                          <w:sz w:val="20"/>
                        </w:rPr>
                        <w:t>Figura 2.4 Circuito impreso de la placa 1 (Vista desde arriba)</w:t>
                      </w:r>
                    </w:p>
                  </w:txbxContent>
                </v:textbox>
                <w10:wrap type="topAndBottom"/>
              </v:shape>
            </w:pict>
          </mc:Fallback>
        </mc:AlternateContent>
      </w:r>
      <w:r>
        <w:rPr>
          <w:i/>
          <w:noProof/>
          <w:sz w:val="28"/>
          <w:szCs w:val="28"/>
        </w:rPr>
        <w:drawing>
          <wp:anchor distT="0" distB="0" distL="114300" distR="114300" simplePos="0" relativeHeight="251785728" behindDoc="0" locked="0" layoutInCell="1" allowOverlap="1" wp14:anchorId="33222AD9" wp14:editId="2563B4CF">
            <wp:simplePos x="0" y="0"/>
            <wp:positionH relativeFrom="column">
              <wp:posOffset>434340</wp:posOffset>
            </wp:positionH>
            <wp:positionV relativeFrom="paragraph">
              <wp:posOffset>496570</wp:posOffset>
            </wp:positionV>
            <wp:extent cx="4634230" cy="3181851"/>
            <wp:effectExtent l="0" t="0" r="1270" b="0"/>
            <wp:wrapThrough wrapText="bothSides">
              <wp:wrapPolygon edited="0">
                <wp:start x="0" y="0"/>
                <wp:lineTo x="0" y="21471"/>
                <wp:lineTo x="21547" y="21471"/>
                <wp:lineTo x="21547" y="0"/>
                <wp:lineTo x="0" y="0"/>
              </wp:wrapPolygon>
            </wp:wrapThrough>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CB Placa 1 (Top).pdf"/>
                    <pic:cNvPicPr/>
                  </pic:nvPicPr>
                  <pic:blipFill>
                    <a:blip r:embed="rId14">
                      <a:extLst>
                        <a:ext uri="{28A0092B-C50C-407E-A947-70E740481C1C}">
                          <a14:useLocalDpi xmlns:a14="http://schemas.microsoft.com/office/drawing/2010/main" val="0"/>
                        </a:ext>
                      </a:extLst>
                    </a:blip>
                    <a:stretch>
                      <a:fillRect/>
                    </a:stretch>
                  </pic:blipFill>
                  <pic:spPr>
                    <a:xfrm>
                      <a:off x="0" y="0"/>
                      <a:ext cx="4634230" cy="3181851"/>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1936" behindDoc="0" locked="0" layoutInCell="1" allowOverlap="1" wp14:anchorId="36CFBDDD" wp14:editId="5FC49323">
                <wp:simplePos x="0" y="0"/>
                <wp:positionH relativeFrom="column">
                  <wp:posOffset>429260</wp:posOffset>
                </wp:positionH>
                <wp:positionV relativeFrom="paragraph">
                  <wp:posOffset>309880</wp:posOffset>
                </wp:positionV>
                <wp:extent cx="4543425" cy="635"/>
                <wp:effectExtent l="0" t="0" r="3175" b="12065"/>
                <wp:wrapTopAndBottom/>
                <wp:docPr id="107" name="Cuadro de texto 107"/>
                <wp:cNvGraphicFramePr/>
                <a:graphic xmlns:a="http://schemas.openxmlformats.org/drawingml/2006/main">
                  <a:graphicData uri="http://schemas.microsoft.com/office/word/2010/wordprocessingShape">
                    <wps:wsp>
                      <wps:cNvSpPr txBox="1"/>
                      <wps:spPr>
                        <a:xfrm>
                          <a:off x="0" y="0"/>
                          <a:ext cx="4543425" cy="635"/>
                        </a:xfrm>
                        <a:prstGeom prst="rect">
                          <a:avLst/>
                        </a:prstGeom>
                        <a:solidFill>
                          <a:prstClr val="white"/>
                        </a:solidFill>
                        <a:ln>
                          <a:noFill/>
                        </a:ln>
                      </wps:spPr>
                      <wps:txbx>
                        <w:txbxContent>
                          <w:p w14:paraId="1EEE1C4E" w14:textId="111BC884" w:rsidR="007565E6" w:rsidRPr="00010F81" w:rsidRDefault="007565E6" w:rsidP="00010F81">
                            <w:pPr>
                              <w:pStyle w:val="Descripcin"/>
                              <w:jc w:val="center"/>
                              <w:rPr>
                                <w:rFonts w:ascii="Times New Roman" w:hAnsi="Times New Roman" w:cs="Times New Roman"/>
                                <w:color w:val="7F7F7F" w:themeColor="text1" w:themeTint="80"/>
                                <w:sz w:val="24"/>
                                <w:szCs w:val="22"/>
                              </w:rPr>
                            </w:pPr>
                            <w:r w:rsidRPr="00010F81">
                              <w:rPr>
                                <w:rFonts w:ascii="Times New Roman" w:hAnsi="Times New Roman" w:cs="Times New Roman"/>
                                <w:color w:val="7F7F7F" w:themeColor="text1" w:themeTint="80"/>
                                <w:sz w:val="20"/>
                              </w:rPr>
                              <w:t>Figura 2.3 Circuito impreso placa 1 (Vista de abajo)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FBDDD" id="Cuadro de texto 107" o:spid="_x0000_s1063" type="#_x0000_t202" style="position:absolute;left:0;text-align:left;margin-left:33.8pt;margin-top:24.4pt;width:357.75pt;height:.05pt;z-index:2517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" stroked="f">
                <v:textbox style="mso-fit-shape-to-text:t" inset="0,0,0,0">
                  <w:txbxContent>
                    <w:p w14:paraId="1EEE1C4E" w14:textId="111BC884" w:rsidR="007565E6" w:rsidRPr="00010F81" w:rsidRDefault="007565E6" w:rsidP="00010F81">
                      <w:pPr>
                        <w:pStyle w:val="Descripcin"/>
                        <w:jc w:val="center"/>
                        <w:rPr>
                          <w:rFonts w:ascii="Times New Roman" w:hAnsi="Times New Roman" w:cs="Times New Roman"/>
                          <w:color w:val="7F7F7F" w:themeColor="text1" w:themeTint="80"/>
                          <w:sz w:val="24"/>
                          <w:szCs w:val="22"/>
                        </w:rPr>
                      </w:pPr>
                      <w:r w:rsidRPr="00010F81">
                        <w:rPr>
                          <w:rFonts w:ascii="Times New Roman" w:hAnsi="Times New Roman" w:cs="Times New Roman"/>
                          <w:color w:val="7F7F7F" w:themeColor="text1" w:themeTint="80"/>
                          <w:sz w:val="20"/>
                        </w:rPr>
                        <w:t>Figura 2.3 Circuito impreso placa 1 (Vista de abajo)</w:t>
                      </w:r>
                    </w:p>
                  </w:txbxContent>
                </v:textbox>
                <w10:wrap type="topAndBottom"/>
              </v:shape>
            </w:pict>
          </mc:Fallback>
        </mc:AlternateContent>
      </w:r>
    </w:p>
    <w:p w14:paraId="1CD2B2B7" w14:textId="4491040F" w:rsidR="006256B2" w:rsidRDefault="006256B2" w:rsidP="00010F81">
      <w:pPr>
        <w:spacing w:after="200"/>
        <w:ind w:left="720"/>
        <w:rPr>
          <w:i/>
          <w:color w:val="7F7F7F"/>
        </w:rPr>
      </w:pPr>
      <w:r>
        <w:rPr>
          <w:i/>
          <w:noProof/>
          <w:sz w:val="28"/>
          <w:szCs w:val="28"/>
        </w:rPr>
        <w:lastRenderedPageBreak/>
        <w:drawing>
          <wp:anchor distT="0" distB="0" distL="114300" distR="114300" simplePos="0" relativeHeight="251787776" behindDoc="0" locked="0" layoutInCell="1" allowOverlap="1" wp14:anchorId="7CF95141" wp14:editId="1CF7898A">
            <wp:simplePos x="0" y="0"/>
            <wp:positionH relativeFrom="column">
              <wp:posOffset>640080</wp:posOffset>
            </wp:positionH>
            <wp:positionV relativeFrom="paragraph">
              <wp:posOffset>553</wp:posOffset>
            </wp:positionV>
            <wp:extent cx="4389755" cy="2926715"/>
            <wp:effectExtent l="0" t="0" r="4445" b="0"/>
            <wp:wrapThrough wrapText="bothSides">
              <wp:wrapPolygon edited="0">
                <wp:start x="0" y="0"/>
                <wp:lineTo x="0" y="21464"/>
                <wp:lineTo x="21559" y="21464"/>
                <wp:lineTo x="21559"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laca 1 3D.pdf"/>
                    <pic:cNvPicPr/>
                  </pic:nvPicPr>
                  <pic:blipFill>
                    <a:blip r:embed="rId15">
                      <a:extLst>
                        <a:ext uri="{28A0092B-C50C-407E-A947-70E740481C1C}">
                          <a14:useLocalDpi xmlns:a14="http://schemas.microsoft.com/office/drawing/2010/main" val="0"/>
                        </a:ext>
                      </a:extLst>
                    </a:blip>
                    <a:stretch>
                      <a:fillRect/>
                    </a:stretch>
                  </pic:blipFill>
                  <pic:spPr>
                    <a:xfrm>
                      <a:off x="0" y="0"/>
                      <a:ext cx="4389755" cy="2926715"/>
                    </a:xfrm>
                    <a:prstGeom prst="rect">
                      <a:avLst/>
                    </a:prstGeom>
                  </pic:spPr>
                </pic:pic>
              </a:graphicData>
            </a:graphic>
            <wp14:sizeRelH relativeFrom="page">
              <wp14:pctWidth>0</wp14:pctWidth>
            </wp14:sizeRelH>
            <wp14:sizeRelV relativeFrom="page">
              <wp14:pctHeight>0</wp14:pctHeight>
            </wp14:sizeRelV>
          </wp:anchor>
        </w:drawing>
      </w:r>
    </w:p>
    <w:p w14:paraId="6AC64735" w14:textId="0C6E65F3" w:rsidR="006256B2" w:rsidRDefault="006256B2" w:rsidP="00010F81">
      <w:pPr>
        <w:spacing w:after="200"/>
        <w:ind w:left="720"/>
        <w:rPr>
          <w:i/>
          <w:color w:val="7F7F7F"/>
        </w:rPr>
      </w:pPr>
    </w:p>
    <w:p w14:paraId="519D238C" w14:textId="4C9328CC" w:rsidR="006256B2" w:rsidRDefault="006256B2" w:rsidP="00010F81">
      <w:pPr>
        <w:spacing w:after="200"/>
        <w:ind w:left="720"/>
        <w:rPr>
          <w:i/>
          <w:color w:val="7F7F7F"/>
        </w:rPr>
      </w:pPr>
    </w:p>
    <w:p w14:paraId="33AD7AD5" w14:textId="7F785B94" w:rsidR="006256B2" w:rsidRDefault="006256B2" w:rsidP="00010F81">
      <w:pPr>
        <w:spacing w:after="200"/>
        <w:ind w:left="720"/>
        <w:rPr>
          <w:i/>
          <w:color w:val="7F7F7F"/>
        </w:rPr>
      </w:pPr>
    </w:p>
    <w:p w14:paraId="4C1CCE2C" w14:textId="77777777" w:rsidR="006256B2" w:rsidRDefault="006256B2" w:rsidP="00010F81">
      <w:pPr>
        <w:spacing w:after="200"/>
        <w:ind w:left="720"/>
        <w:rPr>
          <w:i/>
          <w:color w:val="7F7F7F"/>
        </w:rPr>
      </w:pPr>
    </w:p>
    <w:p w14:paraId="7C67FC43" w14:textId="3AD7EFFC" w:rsidR="006256B2" w:rsidRDefault="006256B2" w:rsidP="00010F81">
      <w:pPr>
        <w:spacing w:after="200"/>
        <w:ind w:left="720"/>
        <w:rPr>
          <w:i/>
          <w:color w:val="7F7F7F"/>
        </w:rPr>
      </w:pPr>
    </w:p>
    <w:p w14:paraId="53BE8EE7" w14:textId="017BA1D9" w:rsidR="006256B2" w:rsidRDefault="006256B2" w:rsidP="00010F81">
      <w:pPr>
        <w:spacing w:after="200"/>
        <w:ind w:left="720"/>
        <w:rPr>
          <w:i/>
          <w:color w:val="7F7F7F"/>
        </w:rPr>
      </w:pPr>
    </w:p>
    <w:p w14:paraId="67F8C37C" w14:textId="0DEAE5E7" w:rsidR="006256B2" w:rsidRDefault="006256B2" w:rsidP="00010F81">
      <w:pPr>
        <w:spacing w:after="200"/>
        <w:ind w:left="720"/>
        <w:rPr>
          <w:i/>
          <w:color w:val="7F7F7F"/>
        </w:rPr>
      </w:pPr>
    </w:p>
    <w:p w14:paraId="6F011E16" w14:textId="255CADFE" w:rsidR="006256B2" w:rsidRDefault="006256B2" w:rsidP="00010F81">
      <w:pPr>
        <w:spacing w:after="200"/>
        <w:ind w:left="720"/>
        <w:rPr>
          <w:i/>
          <w:color w:val="7F7F7F"/>
        </w:rPr>
      </w:pPr>
    </w:p>
    <w:p w14:paraId="35409D17" w14:textId="35ED49A7" w:rsidR="006256B2" w:rsidRDefault="006256B2" w:rsidP="00010F81">
      <w:pPr>
        <w:spacing w:after="200"/>
        <w:ind w:left="720"/>
        <w:rPr>
          <w:i/>
          <w:color w:val="7F7F7F"/>
        </w:rPr>
      </w:pPr>
      <w:r>
        <w:rPr>
          <w:noProof/>
        </w:rPr>
        <mc:AlternateContent>
          <mc:Choice Requires="wps">
            <w:drawing>
              <wp:anchor distT="0" distB="0" distL="114300" distR="114300" simplePos="0" relativeHeight="251758080" behindDoc="0" locked="0" layoutInCell="1" allowOverlap="1" wp14:anchorId="37E7014E" wp14:editId="51796979">
                <wp:simplePos x="0" y="0"/>
                <wp:positionH relativeFrom="column">
                  <wp:posOffset>726030</wp:posOffset>
                </wp:positionH>
                <wp:positionV relativeFrom="paragraph">
                  <wp:posOffset>234704</wp:posOffset>
                </wp:positionV>
                <wp:extent cx="4124960" cy="635"/>
                <wp:effectExtent l="0" t="0" r="2540" b="12065"/>
                <wp:wrapTopAndBottom/>
                <wp:docPr id="109" name="Cuadro de texto 109"/>
                <wp:cNvGraphicFramePr/>
                <a:graphic xmlns:a="http://schemas.openxmlformats.org/drawingml/2006/main">
                  <a:graphicData uri="http://schemas.microsoft.com/office/word/2010/wordprocessingShape">
                    <wps:wsp>
                      <wps:cNvSpPr txBox="1"/>
                      <wps:spPr>
                        <a:xfrm>
                          <a:off x="0" y="0"/>
                          <a:ext cx="4124960" cy="635"/>
                        </a:xfrm>
                        <a:prstGeom prst="rect">
                          <a:avLst/>
                        </a:prstGeom>
                        <a:solidFill>
                          <a:prstClr val="white"/>
                        </a:solidFill>
                        <a:ln>
                          <a:noFill/>
                        </a:ln>
                      </wps:spPr>
                      <wps:txbx>
                        <w:txbxContent>
                          <w:p w14:paraId="5369E672" w14:textId="16B8B271" w:rsidR="00010F81" w:rsidRPr="00010F81" w:rsidRDefault="00010F81" w:rsidP="00010F81">
                            <w:pPr>
                              <w:pStyle w:val="Descripcin"/>
                              <w:jc w:val="center"/>
                              <w:rPr>
                                <w:rFonts w:ascii="Times New Roman" w:hAnsi="Times New Roman" w:cs="Times New Roman"/>
                                <w:noProof/>
                                <w:color w:val="7F7F7F" w:themeColor="text1" w:themeTint="80"/>
                                <w:sz w:val="24"/>
                                <w:szCs w:val="22"/>
                              </w:rPr>
                            </w:pPr>
                            <w:r w:rsidRPr="00010F81">
                              <w:rPr>
                                <w:rFonts w:ascii="Times New Roman" w:hAnsi="Times New Roman" w:cs="Times New Roman"/>
                                <w:color w:val="7F7F7F" w:themeColor="text1" w:themeTint="80"/>
                                <w:sz w:val="20"/>
                              </w:rPr>
                              <w:t>Figura 2.5 Distribución de componentes en formato gráfico (Placa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7014E" id="Cuadro de texto 109" o:spid="_x0000_s1064" type="#_x0000_t202" style="position:absolute;left:0;text-align:left;margin-left:57.15pt;margin-top:18.5pt;width:324.8pt;height:.05pt;z-index:2517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" stroked="f">
                <v:textbox style="mso-fit-shape-to-text:t" inset="0,0,0,0">
                  <w:txbxContent>
                    <w:p w14:paraId="5369E672" w14:textId="16B8B271" w:rsidR="00010F81" w:rsidRPr="00010F81" w:rsidRDefault="00010F81" w:rsidP="00010F81">
                      <w:pPr>
                        <w:pStyle w:val="Descripcin"/>
                        <w:jc w:val="center"/>
                        <w:rPr>
                          <w:rFonts w:ascii="Times New Roman" w:hAnsi="Times New Roman" w:cs="Times New Roman"/>
                          <w:noProof/>
                          <w:color w:val="7F7F7F" w:themeColor="text1" w:themeTint="80"/>
                          <w:sz w:val="24"/>
                          <w:szCs w:val="22"/>
                        </w:rPr>
                      </w:pPr>
                      <w:r w:rsidRPr="00010F81">
                        <w:rPr>
                          <w:rFonts w:ascii="Times New Roman" w:hAnsi="Times New Roman" w:cs="Times New Roman"/>
                          <w:color w:val="7F7F7F" w:themeColor="text1" w:themeTint="80"/>
                          <w:sz w:val="20"/>
                        </w:rPr>
                        <w:t>Figura 2.5 Distribución de componentes en formato gráfico (Placa 1)</w:t>
                      </w:r>
                    </w:p>
                  </w:txbxContent>
                </v:textbox>
                <w10:wrap type="topAndBottom"/>
              </v:shape>
            </w:pict>
          </mc:Fallback>
        </mc:AlternateContent>
      </w:r>
    </w:p>
    <w:p w14:paraId="38637A0E" w14:textId="4EAC4AA9" w:rsidR="001929BE" w:rsidRPr="00010F81" w:rsidRDefault="001929BE" w:rsidP="003C373D">
      <w:pPr>
        <w:spacing w:after="200"/>
        <w:rPr>
          <w:i/>
          <w:color w:val="7F7F7F"/>
        </w:rPr>
      </w:pPr>
    </w:p>
    <w:p w14:paraId="79A3343B" w14:textId="72A0AB45" w:rsidR="001929BE" w:rsidRPr="00010F81" w:rsidRDefault="003C373D" w:rsidP="005F6008">
      <w:pPr>
        <w:spacing w:after="200"/>
        <w:ind w:firstLine="567"/>
        <w:rPr>
          <w:rFonts w:ascii="Times New Roman" w:hAnsi="Times New Roman" w:cs="Times New Roman"/>
        </w:rPr>
      </w:pPr>
      <w:r>
        <w:rPr>
          <w:i/>
          <w:noProof/>
          <w:sz w:val="28"/>
          <w:szCs w:val="28"/>
        </w:rPr>
        <w:drawing>
          <wp:anchor distT="0" distB="0" distL="114300" distR="114300" simplePos="0" relativeHeight="251789824" behindDoc="0" locked="0" layoutInCell="1" allowOverlap="1" wp14:anchorId="4506025A" wp14:editId="36FB56FA">
            <wp:simplePos x="0" y="0"/>
            <wp:positionH relativeFrom="column">
              <wp:posOffset>1476375</wp:posOffset>
            </wp:positionH>
            <wp:positionV relativeFrom="paragraph">
              <wp:posOffset>80645</wp:posOffset>
            </wp:positionV>
            <wp:extent cx="2785110" cy="3317875"/>
            <wp:effectExtent l="0" t="0" r="0" b="0"/>
            <wp:wrapThrough wrapText="bothSides">
              <wp:wrapPolygon edited="0">
                <wp:start x="0" y="0"/>
                <wp:lineTo x="0" y="21497"/>
                <wp:lineTo x="21472" y="21497"/>
                <wp:lineTo x="21472" y="0"/>
                <wp:lineTo x="0" y="0"/>
              </wp:wrapPolygon>
            </wp:wrapThrough>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CB Placa 2 (Bottom).pdf"/>
                    <pic:cNvPicPr/>
                  </pic:nvPicPr>
                  <pic:blipFill>
                    <a:blip r:embed="rId16">
                      <a:extLst>
                        <a:ext uri="{28A0092B-C50C-407E-A947-70E740481C1C}">
                          <a14:useLocalDpi xmlns:a14="http://schemas.microsoft.com/office/drawing/2010/main" val="0"/>
                        </a:ext>
                      </a:extLst>
                    </a:blip>
                    <a:stretch>
                      <a:fillRect/>
                    </a:stretch>
                  </pic:blipFill>
                  <pic:spPr>
                    <a:xfrm>
                      <a:off x="0" y="0"/>
                      <a:ext cx="2785110" cy="3317875"/>
                    </a:xfrm>
                    <a:prstGeom prst="rect">
                      <a:avLst/>
                    </a:prstGeom>
                  </pic:spPr>
                </pic:pic>
              </a:graphicData>
            </a:graphic>
            <wp14:sizeRelH relativeFrom="page">
              <wp14:pctWidth>0</wp14:pctWidth>
            </wp14:sizeRelH>
            <wp14:sizeRelV relativeFrom="page">
              <wp14:pctHeight>0</wp14:pctHeight>
            </wp14:sizeRelV>
          </wp:anchor>
        </w:drawing>
      </w:r>
      <w:r w:rsidR="005F6008" w:rsidRPr="00010F81">
        <w:rPr>
          <w:rFonts w:ascii="Times New Roman" w:hAnsi="Times New Roman" w:cs="Times New Roman"/>
        </w:rPr>
        <w:t>-</w:t>
      </w:r>
      <w:r w:rsidR="00451405" w:rsidRPr="00010F81">
        <w:rPr>
          <w:rFonts w:ascii="Times New Roman" w:hAnsi="Times New Roman" w:cs="Times New Roman"/>
        </w:rPr>
        <w:t>Placa 2</w:t>
      </w:r>
      <w:r w:rsidR="005F6008" w:rsidRPr="00010F81">
        <w:rPr>
          <w:rFonts w:ascii="Times New Roman" w:hAnsi="Times New Roman" w:cs="Times New Roman"/>
        </w:rPr>
        <w:t>:</w:t>
      </w:r>
    </w:p>
    <w:p w14:paraId="79699AB0" w14:textId="79A9388B" w:rsidR="001929BE" w:rsidRDefault="001929BE">
      <w:pPr>
        <w:spacing w:after="200"/>
        <w:ind w:left="720"/>
        <w:jc w:val="center"/>
        <w:rPr>
          <w:i/>
          <w:color w:val="7F7F7F"/>
        </w:rPr>
      </w:pPr>
    </w:p>
    <w:p w14:paraId="69614115" w14:textId="13B4053D" w:rsidR="00A70EBA" w:rsidRDefault="00A70EBA">
      <w:pPr>
        <w:spacing w:after="200"/>
        <w:ind w:left="720"/>
        <w:jc w:val="center"/>
      </w:pPr>
    </w:p>
    <w:p w14:paraId="6B53BE7F" w14:textId="625504A9" w:rsidR="001929BE" w:rsidRDefault="001929BE" w:rsidP="001929BE">
      <w:pPr>
        <w:spacing w:after="200"/>
        <w:ind w:left="720"/>
        <w:rPr>
          <w:i/>
          <w:color w:val="7F7F7F"/>
        </w:rPr>
      </w:pPr>
    </w:p>
    <w:p w14:paraId="106BD75C" w14:textId="2B9D8F2A" w:rsidR="001929BE" w:rsidRDefault="001929BE" w:rsidP="001929BE">
      <w:pPr>
        <w:spacing w:after="200"/>
        <w:ind w:left="720"/>
        <w:rPr>
          <w:i/>
          <w:color w:val="7F7F7F"/>
        </w:rPr>
      </w:pPr>
    </w:p>
    <w:p w14:paraId="4E35A230" w14:textId="09EE3918" w:rsidR="00A70EBA" w:rsidRDefault="00A70EBA">
      <w:pPr>
        <w:rPr>
          <w:i/>
        </w:rPr>
      </w:pPr>
    </w:p>
    <w:p w14:paraId="7A9BD89C" w14:textId="466C051E" w:rsidR="00A70EBA" w:rsidRDefault="00A70EBA">
      <w:pPr>
        <w:rPr>
          <w:i/>
        </w:rPr>
      </w:pPr>
    </w:p>
    <w:p w14:paraId="47D1DC52" w14:textId="401108A2" w:rsidR="00A70EBA" w:rsidRDefault="00A70EBA">
      <w:pPr>
        <w:rPr>
          <w:i/>
        </w:rPr>
      </w:pPr>
    </w:p>
    <w:p w14:paraId="58FE152C" w14:textId="29C47BDD" w:rsidR="00A70EBA" w:rsidRDefault="00A70EBA">
      <w:pPr>
        <w:rPr>
          <w:i/>
        </w:rPr>
      </w:pPr>
    </w:p>
    <w:p w14:paraId="75524B31" w14:textId="4C1EF507" w:rsidR="00A70EBA" w:rsidRDefault="00A70EBA">
      <w:pPr>
        <w:rPr>
          <w:i/>
        </w:rPr>
      </w:pPr>
    </w:p>
    <w:p w14:paraId="711B80BF" w14:textId="1ACC96F6" w:rsidR="00A70EBA" w:rsidRDefault="00A70EBA">
      <w:pPr>
        <w:rPr>
          <w:i/>
        </w:rPr>
      </w:pPr>
    </w:p>
    <w:p w14:paraId="47271998" w14:textId="35C80CE5" w:rsidR="00A70EBA" w:rsidRDefault="003C373D">
      <w:pPr>
        <w:rPr>
          <w:i/>
        </w:rPr>
      </w:pPr>
      <w:r>
        <w:rPr>
          <w:noProof/>
        </w:rPr>
        <mc:AlternateContent>
          <mc:Choice Requires="wps">
            <w:drawing>
              <wp:anchor distT="0" distB="0" distL="114300" distR="114300" simplePos="0" relativeHeight="251760128" behindDoc="0" locked="0" layoutInCell="1" allowOverlap="1" wp14:anchorId="61533C11" wp14:editId="4A27FDD8">
                <wp:simplePos x="0" y="0"/>
                <wp:positionH relativeFrom="column">
                  <wp:posOffset>1573428</wp:posOffset>
                </wp:positionH>
                <wp:positionV relativeFrom="paragraph">
                  <wp:posOffset>214958</wp:posOffset>
                </wp:positionV>
                <wp:extent cx="2418715" cy="635"/>
                <wp:effectExtent l="0" t="0" r="0" b="0"/>
                <wp:wrapThrough wrapText="bothSides">
                  <wp:wrapPolygon edited="0">
                    <wp:start x="0" y="0"/>
                    <wp:lineTo x="0" y="20945"/>
                    <wp:lineTo x="21436" y="20945"/>
                    <wp:lineTo x="21436" y="0"/>
                    <wp:lineTo x="0" y="0"/>
                  </wp:wrapPolygon>
                </wp:wrapThrough>
                <wp:docPr id="110" name="Cuadro de texto 110"/>
                <wp:cNvGraphicFramePr/>
                <a:graphic xmlns:a="http://schemas.openxmlformats.org/drawingml/2006/main">
                  <a:graphicData uri="http://schemas.microsoft.com/office/word/2010/wordprocessingShape">
                    <wps:wsp>
                      <wps:cNvSpPr txBox="1"/>
                      <wps:spPr>
                        <a:xfrm>
                          <a:off x="0" y="0"/>
                          <a:ext cx="2418715" cy="635"/>
                        </a:xfrm>
                        <a:prstGeom prst="rect">
                          <a:avLst/>
                        </a:prstGeom>
                        <a:solidFill>
                          <a:prstClr val="white"/>
                        </a:solidFill>
                        <a:ln>
                          <a:noFill/>
                        </a:ln>
                      </wps:spPr>
                      <wps:txbx>
                        <w:txbxContent>
                          <w:p w14:paraId="35036BD8" w14:textId="1159688C" w:rsidR="00010F81" w:rsidRPr="00010F81" w:rsidRDefault="00010F81" w:rsidP="00010F81">
                            <w:pPr>
                              <w:pStyle w:val="Descripcin"/>
                              <w:jc w:val="center"/>
                              <w:rPr>
                                <w:rFonts w:ascii="Times New Roman" w:hAnsi="Times New Roman" w:cs="Times New Roman"/>
                                <w:noProof/>
                                <w:color w:val="7F7F7F" w:themeColor="text1" w:themeTint="80"/>
                                <w:sz w:val="24"/>
                                <w:szCs w:val="22"/>
                              </w:rPr>
                            </w:pPr>
                            <w:r w:rsidRPr="00010F81">
                              <w:rPr>
                                <w:rFonts w:ascii="Times New Roman" w:hAnsi="Times New Roman" w:cs="Times New Roman"/>
                                <w:color w:val="7F7F7F" w:themeColor="text1" w:themeTint="80"/>
                                <w:sz w:val="20"/>
                              </w:rPr>
                              <w:t>Figura 2.6 Circuito impreso de la placa 2 (vista desde abajo)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533C11" id="Cuadro de texto 110" o:spid="_x0000_s1065" type="#_x0000_t202" style="position:absolute;margin-left:123.9pt;margin-top:16.95pt;width:190.45pt;height:.05pt;z-index:251760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" stroked="f">
                <v:textbox style="mso-fit-shape-to-text:t" inset="0,0,0,0">
                  <w:txbxContent>
                    <w:p w14:paraId="35036BD8" w14:textId="1159688C" w:rsidR="00010F81" w:rsidRPr="00010F81" w:rsidRDefault="00010F81" w:rsidP="00010F81">
                      <w:pPr>
                        <w:pStyle w:val="Descripcin"/>
                        <w:jc w:val="center"/>
                        <w:rPr>
                          <w:rFonts w:ascii="Times New Roman" w:hAnsi="Times New Roman" w:cs="Times New Roman"/>
                          <w:noProof/>
                          <w:color w:val="7F7F7F" w:themeColor="text1" w:themeTint="80"/>
                          <w:sz w:val="24"/>
                          <w:szCs w:val="22"/>
                        </w:rPr>
                      </w:pPr>
                      <w:r w:rsidRPr="00010F81">
                        <w:rPr>
                          <w:rFonts w:ascii="Times New Roman" w:hAnsi="Times New Roman" w:cs="Times New Roman"/>
                          <w:color w:val="7F7F7F" w:themeColor="text1" w:themeTint="80"/>
                          <w:sz w:val="20"/>
                        </w:rPr>
                        <w:t>Figura 2.6 Circuito impreso de la placa 2 (vista desde abajo)</w:t>
                      </w:r>
                    </w:p>
                  </w:txbxContent>
                </v:textbox>
                <w10:wrap type="through"/>
              </v:shape>
            </w:pict>
          </mc:Fallback>
        </mc:AlternateContent>
      </w:r>
    </w:p>
    <w:p w14:paraId="5FD55D5E" w14:textId="6723B828" w:rsidR="001929BE" w:rsidRDefault="001929BE" w:rsidP="001929BE">
      <w:pPr>
        <w:spacing w:after="200"/>
        <w:ind w:left="720"/>
        <w:rPr>
          <w:i/>
          <w:color w:val="7F7F7F"/>
        </w:rPr>
      </w:pPr>
    </w:p>
    <w:p w14:paraId="0758F18C" w14:textId="419B29F5" w:rsidR="001929BE" w:rsidRDefault="001929BE" w:rsidP="001929BE">
      <w:pPr>
        <w:spacing w:after="200"/>
        <w:ind w:left="720"/>
        <w:rPr>
          <w:i/>
          <w:color w:val="7F7F7F"/>
        </w:rPr>
      </w:pPr>
    </w:p>
    <w:p w14:paraId="36B7E3B6" w14:textId="2DF7A810" w:rsidR="001929BE" w:rsidRDefault="001929BE" w:rsidP="001929BE">
      <w:pPr>
        <w:spacing w:after="200"/>
        <w:ind w:left="720"/>
        <w:rPr>
          <w:i/>
          <w:color w:val="7F7F7F"/>
        </w:rPr>
      </w:pPr>
    </w:p>
    <w:p w14:paraId="04BB76A5" w14:textId="202B289C" w:rsidR="001929BE" w:rsidRDefault="001929BE" w:rsidP="001929BE">
      <w:pPr>
        <w:spacing w:after="200"/>
        <w:ind w:left="720"/>
        <w:rPr>
          <w:i/>
          <w:color w:val="7F7F7F"/>
        </w:rPr>
      </w:pPr>
    </w:p>
    <w:p w14:paraId="2B486F88" w14:textId="14EB717A" w:rsidR="001929BE" w:rsidRDefault="001929BE" w:rsidP="001929BE">
      <w:pPr>
        <w:spacing w:after="200"/>
        <w:ind w:left="720"/>
        <w:rPr>
          <w:i/>
          <w:color w:val="7F7F7F"/>
        </w:rPr>
      </w:pPr>
    </w:p>
    <w:p w14:paraId="276D0A39" w14:textId="1662DEBC" w:rsidR="001929BE" w:rsidRDefault="003C373D" w:rsidP="001929BE">
      <w:pPr>
        <w:spacing w:after="200"/>
        <w:ind w:left="720"/>
        <w:rPr>
          <w:i/>
          <w:color w:val="7F7F7F"/>
        </w:rPr>
      </w:pPr>
      <w:r>
        <w:rPr>
          <w:i/>
          <w:noProof/>
          <w:sz w:val="28"/>
          <w:szCs w:val="28"/>
        </w:rPr>
        <w:lastRenderedPageBreak/>
        <w:drawing>
          <wp:anchor distT="0" distB="0" distL="114300" distR="114300" simplePos="0" relativeHeight="251791872" behindDoc="0" locked="0" layoutInCell="1" allowOverlap="1" wp14:anchorId="6A07932F" wp14:editId="784CF7BB">
            <wp:simplePos x="0" y="0"/>
            <wp:positionH relativeFrom="column">
              <wp:posOffset>1357712</wp:posOffset>
            </wp:positionH>
            <wp:positionV relativeFrom="paragraph">
              <wp:posOffset>430</wp:posOffset>
            </wp:positionV>
            <wp:extent cx="2782570" cy="3281680"/>
            <wp:effectExtent l="0" t="0" r="0" b="0"/>
            <wp:wrapThrough wrapText="bothSides">
              <wp:wrapPolygon edited="0">
                <wp:start x="0" y="0"/>
                <wp:lineTo x="0" y="21483"/>
                <wp:lineTo x="21492" y="21483"/>
                <wp:lineTo x="21492" y="0"/>
                <wp:lineTo x="0" y="0"/>
              </wp:wrapPolygon>
            </wp:wrapThrough>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CB Placa 2 (Top).pdf"/>
                    <pic:cNvPicPr/>
                  </pic:nvPicPr>
                  <pic:blipFill>
                    <a:blip r:embed="rId17">
                      <a:extLst>
                        <a:ext uri="{28A0092B-C50C-407E-A947-70E740481C1C}">
                          <a14:useLocalDpi xmlns:a14="http://schemas.microsoft.com/office/drawing/2010/main" val="0"/>
                        </a:ext>
                      </a:extLst>
                    </a:blip>
                    <a:stretch>
                      <a:fillRect/>
                    </a:stretch>
                  </pic:blipFill>
                  <pic:spPr>
                    <a:xfrm>
                      <a:off x="0" y="0"/>
                      <a:ext cx="2782570" cy="3281680"/>
                    </a:xfrm>
                    <a:prstGeom prst="rect">
                      <a:avLst/>
                    </a:prstGeom>
                  </pic:spPr>
                </pic:pic>
              </a:graphicData>
            </a:graphic>
            <wp14:sizeRelH relativeFrom="page">
              <wp14:pctWidth>0</wp14:pctWidth>
            </wp14:sizeRelH>
            <wp14:sizeRelV relativeFrom="page">
              <wp14:pctHeight>0</wp14:pctHeight>
            </wp14:sizeRelV>
          </wp:anchor>
        </w:drawing>
      </w:r>
    </w:p>
    <w:p w14:paraId="055CECF9" w14:textId="2152A656" w:rsidR="001929BE" w:rsidRDefault="001929BE" w:rsidP="001929BE">
      <w:pPr>
        <w:spacing w:after="200"/>
        <w:ind w:left="720"/>
        <w:rPr>
          <w:i/>
          <w:color w:val="7F7F7F"/>
        </w:rPr>
      </w:pPr>
    </w:p>
    <w:p w14:paraId="4C528D41" w14:textId="1601E117" w:rsidR="001929BE" w:rsidRDefault="001929BE" w:rsidP="001929BE">
      <w:pPr>
        <w:spacing w:after="200"/>
        <w:ind w:left="720"/>
        <w:rPr>
          <w:i/>
          <w:color w:val="7F7F7F"/>
        </w:rPr>
      </w:pPr>
    </w:p>
    <w:p w14:paraId="6124E71A" w14:textId="35F4DE93" w:rsidR="001929BE" w:rsidRDefault="001929BE" w:rsidP="001929BE">
      <w:pPr>
        <w:spacing w:after="200"/>
        <w:ind w:left="720"/>
        <w:rPr>
          <w:i/>
          <w:color w:val="7F7F7F"/>
        </w:rPr>
      </w:pPr>
    </w:p>
    <w:p w14:paraId="4ADA7AE1" w14:textId="40C6273E" w:rsidR="001929BE" w:rsidRDefault="001929BE" w:rsidP="001929BE">
      <w:pPr>
        <w:spacing w:after="200"/>
        <w:ind w:left="720"/>
        <w:rPr>
          <w:i/>
          <w:color w:val="7F7F7F"/>
        </w:rPr>
      </w:pPr>
    </w:p>
    <w:p w14:paraId="7B05C8F8" w14:textId="1BBF45A9" w:rsidR="001929BE" w:rsidRDefault="001929BE" w:rsidP="001929BE">
      <w:pPr>
        <w:rPr>
          <w:i/>
          <w:color w:val="7F7F7F"/>
        </w:rPr>
      </w:pPr>
    </w:p>
    <w:p w14:paraId="13E02C07" w14:textId="4E44D317" w:rsidR="003C373D" w:rsidRDefault="003C373D" w:rsidP="001929BE">
      <w:pPr>
        <w:rPr>
          <w:i/>
          <w:color w:val="7F7F7F"/>
        </w:rPr>
      </w:pPr>
    </w:p>
    <w:p w14:paraId="41630028" w14:textId="0E09E077" w:rsidR="003C373D" w:rsidRDefault="003C373D" w:rsidP="001929BE">
      <w:pPr>
        <w:rPr>
          <w:i/>
          <w:color w:val="7F7F7F"/>
        </w:rPr>
      </w:pPr>
    </w:p>
    <w:p w14:paraId="2BF4F838" w14:textId="6FE33EA7" w:rsidR="003C373D" w:rsidRDefault="003C373D" w:rsidP="001929BE">
      <w:pPr>
        <w:rPr>
          <w:i/>
          <w:color w:val="7F7F7F"/>
        </w:rPr>
      </w:pPr>
    </w:p>
    <w:p w14:paraId="7BE7835A" w14:textId="7BA7091B" w:rsidR="003C373D" w:rsidRDefault="003C373D" w:rsidP="001929BE">
      <w:pPr>
        <w:rPr>
          <w:i/>
          <w:color w:val="7F7F7F"/>
        </w:rPr>
      </w:pPr>
    </w:p>
    <w:p w14:paraId="72BCEFC6" w14:textId="77777777" w:rsidR="003C373D" w:rsidRDefault="003C373D" w:rsidP="001929BE">
      <w:pPr>
        <w:rPr>
          <w:i/>
          <w:color w:val="7F7F7F"/>
        </w:rPr>
      </w:pPr>
    </w:p>
    <w:p w14:paraId="02580404" w14:textId="2011DC76" w:rsidR="001929BE" w:rsidRDefault="003C373D" w:rsidP="001929BE">
      <w:pPr>
        <w:rPr>
          <w:i/>
          <w:color w:val="7F7F7F"/>
        </w:rPr>
      </w:pPr>
      <w:r>
        <w:rPr>
          <w:noProof/>
        </w:rPr>
        <mc:AlternateContent>
          <mc:Choice Requires="wps">
            <w:drawing>
              <wp:anchor distT="0" distB="0" distL="114300" distR="114300" simplePos="0" relativeHeight="251762176" behindDoc="0" locked="0" layoutInCell="1" allowOverlap="1" wp14:anchorId="10ADA86A" wp14:editId="34F3FE4B">
                <wp:simplePos x="0" y="0"/>
                <wp:positionH relativeFrom="column">
                  <wp:posOffset>1475617</wp:posOffset>
                </wp:positionH>
                <wp:positionV relativeFrom="paragraph">
                  <wp:posOffset>21140</wp:posOffset>
                </wp:positionV>
                <wp:extent cx="2438400" cy="635"/>
                <wp:effectExtent l="0" t="0" r="0" b="0"/>
                <wp:wrapThrough wrapText="bothSides">
                  <wp:wrapPolygon edited="0">
                    <wp:start x="0" y="0"/>
                    <wp:lineTo x="0" y="20945"/>
                    <wp:lineTo x="21488" y="20945"/>
                    <wp:lineTo x="21488" y="0"/>
                    <wp:lineTo x="0" y="0"/>
                  </wp:wrapPolygon>
                </wp:wrapThrough>
                <wp:docPr id="111" name="Cuadro de texto 111"/>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3F9F68D8" w14:textId="72F8D0F2" w:rsidR="00010F81" w:rsidRPr="00010F81" w:rsidRDefault="00010F81" w:rsidP="00010F81">
                            <w:pPr>
                              <w:pStyle w:val="Descripcin"/>
                              <w:jc w:val="center"/>
                              <w:rPr>
                                <w:rFonts w:ascii="Times New Roman" w:hAnsi="Times New Roman" w:cs="Times New Roman"/>
                                <w:noProof/>
                                <w:color w:val="7F7F7F" w:themeColor="text1" w:themeTint="80"/>
                                <w:sz w:val="24"/>
                                <w:szCs w:val="22"/>
                              </w:rPr>
                            </w:pPr>
                            <w:r w:rsidRPr="00010F81">
                              <w:rPr>
                                <w:rFonts w:ascii="Times New Roman" w:hAnsi="Times New Roman" w:cs="Times New Roman"/>
                                <w:color w:val="7F7F7F" w:themeColor="text1" w:themeTint="80"/>
                                <w:sz w:val="20"/>
                              </w:rPr>
                              <w:t>Figura 2.7 Circuito impreso de la placa 2 (Vista desde arriba)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ADA86A" id="Cuadro de texto 111" o:spid="_x0000_s1066" type="#_x0000_t202" style="position:absolute;margin-left:116.2pt;margin-top:1.65pt;width:192pt;height:.05pt;z-index:251762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" stroked="f">
                <v:textbox style="mso-fit-shape-to-text:t" inset="0,0,0,0">
                  <w:txbxContent>
                    <w:p w14:paraId="3F9F68D8" w14:textId="72F8D0F2" w:rsidR="00010F81" w:rsidRPr="00010F81" w:rsidRDefault="00010F81" w:rsidP="00010F81">
                      <w:pPr>
                        <w:pStyle w:val="Descripcin"/>
                        <w:jc w:val="center"/>
                        <w:rPr>
                          <w:rFonts w:ascii="Times New Roman" w:hAnsi="Times New Roman" w:cs="Times New Roman"/>
                          <w:noProof/>
                          <w:color w:val="7F7F7F" w:themeColor="text1" w:themeTint="80"/>
                          <w:sz w:val="24"/>
                          <w:szCs w:val="22"/>
                        </w:rPr>
                      </w:pPr>
                      <w:r w:rsidRPr="00010F81">
                        <w:rPr>
                          <w:rFonts w:ascii="Times New Roman" w:hAnsi="Times New Roman" w:cs="Times New Roman"/>
                          <w:color w:val="7F7F7F" w:themeColor="text1" w:themeTint="80"/>
                          <w:sz w:val="20"/>
                        </w:rPr>
                        <w:t>Figura 2.7 Circuito impreso de la placa 2 (Vista desde arriba)</w:t>
                      </w:r>
                    </w:p>
                  </w:txbxContent>
                </v:textbox>
                <w10:wrap type="through"/>
              </v:shape>
            </w:pict>
          </mc:Fallback>
        </mc:AlternateContent>
      </w:r>
    </w:p>
    <w:p w14:paraId="3692D9AE" w14:textId="66ECA8BA" w:rsidR="001929BE" w:rsidRDefault="001929BE" w:rsidP="001929BE">
      <w:pPr>
        <w:rPr>
          <w:i/>
          <w:color w:val="7F7F7F"/>
        </w:rPr>
      </w:pPr>
    </w:p>
    <w:p w14:paraId="718F5659" w14:textId="295B6CEB" w:rsidR="001929BE" w:rsidRDefault="003C373D" w:rsidP="001929BE">
      <w:pPr>
        <w:rPr>
          <w:i/>
          <w:color w:val="7F7F7F"/>
        </w:rPr>
      </w:pPr>
      <w:r>
        <w:rPr>
          <w:i/>
          <w:noProof/>
          <w:sz w:val="28"/>
          <w:szCs w:val="28"/>
        </w:rPr>
        <w:drawing>
          <wp:anchor distT="0" distB="0" distL="114300" distR="114300" simplePos="0" relativeHeight="251793920" behindDoc="0" locked="0" layoutInCell="1" allowOverlap="1" wp14:anchorId="52F120BB" wp14:editId="5AD0255B">
            <wp:simplePos x="0" y="0"/>
            <wp:positionH relativeFrom="column">
              <wp:posOffset>1357630</wp:posOffset>
            </wp:positionH>
            <wp:positionV relativeFrom="paragraph">
              <wp:posOffset>47625</wp:posOffset>
            </wp:positionV>
            <wp:extent cx="2559685" cy="3206115"/>
            <wp:effectExtent l="0" t="0" r="5715" b="0"/>
            <wp:wrapThrough wrapText="bothSides">
              <wp:wrapPolygon edited="0">
                <wp:start x="0" y="0"/>
                <wp:lineTo x="0" y="21476"/>
                <wp:lineTo x="21541" y="21476"/>
                <wp:lineTo x="21541" y="0"/>
                <wp:lineTo x="0" y="0"/>
              </wp:wrapPolygon>
            </wp:wrapThrough>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laca 2 3D.pdf"/>
                    <pic:cNvPicPr/>
                  </pic:nvPicPr>
                  <pic:blipFill>
                    <a:blip r:embed="rId18">
                      <a:extLst>
                        <a:ext uri="{28A0092B-C50C-407E-A947-70E740481C1C}">
                          <a14:useLocalDpi xmlns:a14="http://schemas.microsoft.com/office/drawing/2010/main" val="0"/>
                        </a:ext>
                      </a:extLst>
                    </a:blip>
                    <a:stretch>
                      <a:fillRect/>
                    </a:stretch>
                  </pic:blipFill>
                  <pic:spPr>
                    <a:xfrm>
                      <a:off x="0" y="0"/>
                      <a:ext cx="2559685" cy="3206115"/>
                    </a:xfrm>
                    <a:prstGeom prst="rect">
                      <a:avLst/>
                    </a:prstGeom>
                  </pic:spPr>
                </pic:pic>
              </a:graphicData>
            </a:graphic>
            <wp14:sizeRelH relativeFrom="page">
              <wp14:pctWidth>0</wp14:pctWidth>
            </wp14:sizeRelH>
            <wp14:sizeRelV relativeFrom="page">
              <wp14:pctHeight>0</wp14:pctHeight>
            </wp14:sizeRelV>
          </wp:anchor>
        </w:drawing>
      </w:r>
    </w:p>
    <w:p w14:paraId="420DBFF3" w14:textId="6F45D5D4" w:rsidR="00A70EBA" w:rsidRDefault="00A70EBA">
      <w:pPr>
        <w:rPr>
          <w:i/>
        </w:rPr>
      </w:pPr>
    </w:p>
    <w:p w14:paraId="24899E0D" w14:textId="7F5BA0D6" w:rsidR="00A70EBA" w:rsidRDefault="00A70EBA">
      <w:pPr>
        <w:rPr>
          <w:i/>
        </w:rPr>
      </w:pPr>
    </w:p>
    <w:p w14:paraId="2205D38F" w14:textId="2ECA7E48" w:rsidR="001929BE" w:rsidRDefault="001929BE">
      <w:pPr>
        <w:rPr>
          <w:i/>
          <w:color w:val="7F7F7F"/>
        </w:rPr>
      </w:pPr>
    </w:p>
    <w:p w14:paraId="7A49922B" w14:textId="0A7A77BA" w:rsidR="001929BE" w:rsidRDefault="001929BE">
      <w:pPr>
        <w:rPr>
          <w:i/>
          <w:color w:val="7F7F7F"/>
        </w:rPr>
      </w:pPr>
    </w:p>
    <w:p w14:paraId="1584CB81" w14:textId="77777777" w:rsidR="001929BE" w:rsidRDefault="001929BE">
      <w:pPr>
        <w:rPr>
          <w:i/>
          <w:color w:val="7F7F7F"/>
        </w:rPr>
      </w:pPr>
    </w:p>
    <w:p w14:paraId="1D090F85" w14:textId="0B38BBCF" w:rsidR="001929BE" w:rsidRDefault="001929BE">
      <w:pPr>
        <w:rPr>
          <w:i/>
          <w:color w:val="7F7F7F"/>
        </w:rPr>
      </w:pPr>
    </w:p>
    <w:p w14:paraId="7B943BFC" w14:textId="74797336" w:rsidR="001929BE" w:rsidRDefault="001929BE">
      <w:pPr>
        <w:rPr>
          <w:i/>
          <w:color w:val="7F7F7F"/>
        </w:rPr>
      </w:pPr>
    </w:p>
    <w:p w14:paraId="7E7B6427" w14:textId="4B06BF27" w:rsidR="001929BE" w:rsidRDefault="001929BE">
      <w:pPr>
        <w:rPr>
          <w:i/>
          <w:color w:val="7F7F7F"/>
        </w:rPr>
      </w:pPr>
    </w:p>
    <w:p w14:paraId="407CB870" w14:textId="40B3538E" w:rsidR="001929BE" w:rsidRDefault="001929BE">
      <w:pPr>
        <w:rPr>
          <w:i/>
          <w:color w:val="7F7F7F"/>
        </w:rPr>
      </w:pPr>
    </w:p>
    <w:p w14:paraId="59F4705C" w14:textId="0935D12D" w:rsidR="001929BE" w:rsidRDefault="001929BE">
      <w:pPr>
        <w:rPr>
          <w:i/>
          <w:color w:val="7F7F7F"/>
        </w:rPr>
      </w:pPr>
    </w:p>
    <w:p w14:paraId="0FF0DEBF" w14:textId="038F644B" w:rsidR="001929BE" w:rsidRDefault="003C373D">
      <w:pPr>
        <w:rPr>
          <w:i/>
          <w:color w:val="7F7F7F"/>
        </w:rPr>
      </w:pPr>
      <w:r>
        <w:rPr>
          <w:noProof/>
        </w:rPr>
        <mc:AlternateContent>
          <mc:Choice Requires="wps">
            <w:drawing>
              <wp:anchor distT="0" distB="0" distL="114300" distR="114300" simplePos="0" relativeHeight="251764224" behindDoc="0" locked="0" layoutInCell="1" allowOverlap="1" wp14:anchorId="5093B64D" wp14:editId="2E1E1FB5">
                <wp:simplePos x="0" y="0"/>
                <wp:positionH relativeFrom="column">
                  <wp:posOffset>1416747</wp:posOffset>
                </wp:positionH>
                <wp:positionV relativeFrom="paragraph">
                  <wp:posOffset>241464</wp:posOffset>
                </wp:positionV>
                <wp:extent cx="2439035" cy="635"/>
                <wp:effectExtent l="0" t="0" r="0" b="0"/>
                <wp:wrapThrough wrapText="bothSides">
                  <wp:wrapPolygon edited="0">
                    <wp:start x="0" y="0"/>
                    <wp:lineTo x="0" y="20945"/>
                    <wp:lineTo x="21482" y="20945"/>
                    <wp:lineTo x="21482" y="0"/>
                    <wp:lineTo x="0" y="0"/>
                  </wp:wrapPolygon>
                </wp:wrapThrough>
                <wp:docPr id="112" name="Cuadro de texto 112"/>
                <wp:cNvGraphicFramePr/>
                <a:graphic xmlns:a="http://schemas.openxmlformats.org/drawingml/2006/main">
                  <a:graphicData uri="http://schemas.microsoft.com/office/word/2010/wordprocessingShape">
                    <wps:wsp>
                      <wps:cNvSpPr txBox="1"/>
                      <wps:spPr>
                        <a:xfrm>
                          <a:off x="0" y="0"/>
                          <a:ext cx="2439035" cy="635"/>
                        </a:xfrm>
                        <a:prstGeom prst="rect">
                          <a:avLst/>
                        </a:prstGeom>
                        <a:solidFill>
                          <a:prstClr val="white"/>
                        </a:solidFill>
                        <a:ln>
                          <a:noFill/>
                        </a:ln>
                      </wps:spPr>
                      <wps:txbx>
                        <w:txbxContent>
                          <w:p w14:paraId="00750582" w14:textId="34076E4E" w:rsidR="00010F81" w:rsidRPr="00010F81" w:rsidRDefault="00010F81" w:rsidP="00010F81">
                            <w:pPr>
                              <w:pStyle w:val="Descripcin"/>
                              <w:jc w:val="center"/>
                              <w:rPr>
                                <w:rFonts w:ascii="Times New Roman" w:hAnsi="Times New Roman" w:cs="Times New Roman"/>
                                <w:noProof/>
                                <w:color w:val="7F7F7F" w:themeColor="text1" w:themeTint="80"/>
                                <w:sz w:val="24"/>
                                <w:szCs w:val="22"/>
                              </w:rPr>
                            </w:pPr>
                            <w:r w:rsidRPr="00010F81">
                              <w:rPr>
                                <w:rFonts w:ascii="Times New Roman" w:hAnsi="Times New Roman" w:cs="Times New Roman"/>
                                <w:color w:val="7F7F7F" w:themeColor="text1" w:themeTint="80"/>
                                <w:sz w:val="20"/>
                              </w:rPr>
                              <w:t>Figura 2.8 Distribución de componentes en formato gráfico (Placa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3B64D" id="Cuadro de texto 112" o:spid="_x0000_s1067" type="#_x0000_t202" style="position:absolute;margin-left:111.55pt;margin-top:19pt;width:192.05pt;height:.05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" stroked="f">
                <v:textbox style="mso-fit-shape-to-text:t" inset="0,0,0,0">
                  <w:txbxContent>
                    <w:p w14:paraId="00750582" w14:textId="34076E4E" w:rsidR="00010F81" w:rsidRPr="00010F81" w:rsidRDefault="00010F81" w:rsidP="00010F81">
                      <w:pPr>
                        <w:pStyle w:val="Descripcin"/>
                        <w:jc w:val="center"/>
                        <w:rPr>
                          <w:rFonts w:ascii="Times New Roman" w:hAnsi="Times New Roman" w:cs="Times New Roman"/>
                          <w:noProof/>
                          <w:color w:val="7F7F7F" w:themeColor="text1" w:themeTint="80"/>
                          <w:sz w:val="24"/>
                          <w:szCs w:val="22"/>
                        </w:rPr>
                      </w:pPr>
                      <w:r w:rsidRPr="00010F81">
                        <w:rPr>
                          <w:rFonts w:ascii="Times New Roman" w:hAnsi="Times New Roman" w:cs="Times New Roman"/>
                          <w:color w:val="7F7F7F" w:themeColor="text1" w:themeTint="80"/>
                          <w:sz w:val="20"/>
                        </w:rPr>
                        <w:t>Figura 2.8 Distribución de componentes en formato gráfico (Placa 2)</w:t>
                      </w:r>
                    </w:p>
                  </w:txbxContent>
                </v:textbox>
                <w10:wrap type="through"/>
              </v:shape>
            </w:pict>
          </mc:Fallback>
        </mc:AlternateContent>
      </w:r>
    </w:p>
    <w:p w14:paraId="17ED8A9A" w14:textId="23515DFC" w:rsidR="001929BE" w:rsidRDefault="001929BE">
      <w:pPr>
        <w:rPr>
          <w:i/>
          <w:color w:val="7F7F7F"/>
        </w:rPr>
      </w:pPr>
    </w:p>
    <w:p w14:paraId="6881DDF1" w14:textId="498BA6D4" w:rsidR="001929BE" w:rsidRDefault="001929BE">
      <w:pPr>
        <w:rPr>
          <w:i/>
          <w:color w:val="7F7F7F"/>
        </w:rPr>
      </w:pPr>
    </w:p>
    <w:p w14:paraId="43941419" w14:textId="5CBFC021" w:rsidR="00A70EBA" w:rsidRDefault="00A70EBA">
      <w:pPr>
        <w:rPr>
          <w:i/>
        </w:rPr>
      </w:pPr>
    </w:p>
    <w:p w14:paraId="433A871B" w14:textId="317F9C1C" w:rsidR="00010F81" w:rsidRDefault="00010F81">
      <w:pPr>
        <w:rPr>
          <w:i/>
        </w:rPr>
      </w:pPr>
    </w:p>
    <w:p w14:paraId="44C67CF4" w14:textId="77777777" w:rsidR="00010F81" w:rsidRDefault="00010F81">
      <w:pPr>
        <w:rPr>
          <w:i/>
        </w:rPr>
      </w:pPr>
    </w:p>
    <w:p w14:paraId="22D3E790" w14:textId="58AA0F65" w:rsidR="00A70EBA" w:rsidRPr="00010F81" w:rsidRDefault="009F0E85" w:rsidP="00010F81">
      <w:pPr>
        <w:jc w:val="both"/>
        <w:rPr>
          <w:rFonts w:ascii="Times New Roman" w:hAnsi="Times New Roman" w:cs="Times New Roman"/>
          <w:i/>
        </w:rPr>
      </w:pPr>
      <w:r w:rsidRPr="00010F81">
        <w:rPr>
          <w:rFonts w:ascii="Times New Roman" w:hAnsi="Times New Roman" w:cs="Times New Roman"/>
          <w:i/>
        </w:rPr>
        <w:lastRenderedPageBreak/>
        <w:t>2.5 Sensores</w:t>
      </w:r>
    </w:p>
    <w:p w14:paraId="233B2149" w14:textId="50440008" w:rsidR="009F0E85" w:rsidRPr="00010F81" w:rsidRDefault="009F0E85" w:rsidP="00010F81">
      <w:pPr>
        <w:jc w:val="both"/>
        <w:rPr>
          <w:rFonts w:ascii="Times New Roman" w:hAnsi="Times New Roman" w:cs="Times New Roman"/>
        </w:rPr>
      </w:pPr>
      <w:r w:rsidRPr="00010F81">
        <w:rPr>
          <w:rFonts w:ascii="Times New Roman" w:hAnsi="Times New Roman" w:cs="Times New Roman"/>
        </w:rPr>
        <w:t>2.5.1 Sensor de humedad y temperatura DHT11</w:t>
      </w:r>
    </w:p>
    <w:p w14:paraId="26AFC8E3" w14:textId="7BC899A6" w:rsidR="009F0E85" w:rsidRPr="009F0E85" w:rsidRDefault="00792D4F">
      <w:r>
        <w:rPr>
          <w:noProof/>
        </w:rPr>
        <mc:AlternateContent>
          <mc:Choice Requires="wps">
            <w:drawing>
              <wp:anchor distT="0" distB="0" distL="114300" distR="114300" simplePos="0" relativeHeight="251726336" behindDoc="0" locked="0" layoutInCell="1" allowOverlap="1" wp14:anchorId="59BB6492" wp14:editId="1934BAA5">
                <wp:simplePos x="0" y="0"/>
                <wp:positionH relativeFrom="column">
                  <wp:posOffset>1366520</wp:posOffset>
                </wp:positionH>
                <wp:positionV relativeFrom="paragraph">
                  <wp:posOffset>2721610</wp:posOffset>
                </wp:positionV>
                <wp:extent cx="2657475" cy="635"/>
                <wp:effectExtent l="0" t="0" r="0" b="0"/>
                <wp:wrapThrough wrapText="bothSides">
                  <wp:wrapPolygon edited="0">
                    <wp:start x="0" y="0"/>
                    <wp:lineTo x="0" y="21600"/>
                    <wp:lineTo x="21600" y="21600"/>
                    <wp:lineTo x="21600" y="0"/>
                  </wp:wrapPolygon>
                </wp:wrapThrough>
                <wp:docPr id="73" name="Cuadro de texto 73"/>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25BB4245" w14:textId="02AA0DCB" w:rsidR="0001285A" w:rsidRPr="00010F81" w:rsidRDefault="0001285A" w:rsidP="00792D4F">
                            <w:pPr>
                              <w:pStyle w:val="Descripcin"/>
                              <w:jc w:val="center"/>
                              <w:rPr>
                                <w:rFonts w:ascii="Times New Roman" w:hAnsi="Times New Roman" w:cs="Times New Roman"/>
                                <w:color w:val="7F7F7F" w:themeColor="text1" w:themeTint="80"/>
                                <w:sz w:val="20"/>
                              </w:rPr>
                            </w:pPr>
                            <w:r w:rsidRPr="00010F81">
                              <w:rPr>
                                <w:rFonts w:ascii="Times New Roman" w:hAnsi="Times New Roman" w:cs="Times New Roman"/>
                                <w:color w:val="7F7F7F" w:themeColor="text1" w:themeTint="80"/>
                                <w:sz w:val="20"/>
                              </w:rPr>
                              <w:t>Figura 2.9 Sensor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B6492" id="Cuadro de texto 73" o:spid="_x0000_s1068" type="#_x0000_t202" style="position:absolute;margin-left:107.6pt;margin-top:214.3pt;width:209.25pt;height:.05pt;z-index:25172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" stroked="f">
                <v:textbox style="mso-fit-shape-to-text:t" inset="0,0,0,0">
                  <w:txbxContent>
                    <w:p w14:paraId="25BB4245" w14:textId="02AA0DCB" w:rsidR="0001285A" w:rsidRPr="00010F81" w:rsidRDefault="0001285A" w:rsidP="00792D4F">
                      <w:pPr>
                        <w:pStyle w:val="Descripcin"/>
                        <w:jc w:val="center"/>
                        <w:rPr>
                          <w:rFonts w:ascii="Times New Roman" w:hAnsi="Times New Roman" w:cs="Times New Roman"/>
                          <w:color w:val="7F7F7F" w:themeColor="text1" w:themeTint="80"/>
                          <w:sz w:val="20"/>
                        </w:rPr>
                      </w:pPr>
                      <w:r w:rsidRPr="00010F81">
                        <w:rPr>
                          <w:rFonts w:ascii="Times New Roman" w:hAnsi="Times New Roman" w:cs="Times New Roman"/>
                          <w:color w:val="7F7F7F" w:themeColor="text1" w:themeTint="80"/>
                          <w:sz w:val="20"/>
                        </w:rPr>
                        <w:t>Figura 2.9 Sensor DHT11</w:t>
                      </w:r>
                    </w:p>
                  </w:txbxContent>
                </v:textbox>
                <w10:wrap type="through"/>
              </v:shape>
            </w:pict>
          </mc:Fallback>
        </mc:AlternateContent>
      </w:r>
      <w:r w:rsidR="009F0E85">
        <w:rPr>
          <w:noProof/>
        </w:rPr>
        <w:drawing>
          <wp:anchor distT="0" distB="0" distL="114300" distR="114300" simplePos="0" relativeHeight="251721216" behindDoc="0" locked="0" layoutInCell="1" allowOverlap="1" wp14:anchorId="748BC137" wp14:editId="45DA7859">
            <wp:simplePos x="0" y="0"/>
            <wp:positionH relativeFrom="margin">
              <wp:align>center</wp:align>
            </wp:positionH>
            <wp:positionV relativeFrom="paragraph">
              <wp:posOffset>6985</wp:posOffset>
            </wp:positionV>
            <wp:extent cx="2657475" cy="2657475"/>
            <wp:effectExtent l="0" t="0" r="9525" b="9525"/>
            <wp:wrapThrough wrapText="bothSides">
              <wp:wrapPolygon edited="0">
                <wp:start x="0" y="0"/>
                <wp:lineTo x="0" y="21523"/>
                <wp:lineTo x="21523" y="21523"/>
                <wp:lineTo x="21523" y="0"/>
                <wp:lineTo x="0" y="0"/>
              </wp:wrapPolygon>
            </wp:wrapThrough>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HT11_1.jpg"/>
                    <pic:cNvPicPr/>
                  </pic:nvPicPr>
                  <pic:blipFill>
                    <a:blip r:embed="rId19">
                      <a:extLst>
                        <a:ext uri="{28A0092B-C50C-407E-A947-70E740481C1C}">
                          <a14:useLocalDpi xmlns:a14="http://schemas.microsoft.com/office/drawing/2010/main" val="0"/>
                        </a:ext>
                      </a:extLst>
                    </a:blip>
                    <a:stretch>
                      <a:fillRect/>
                    </a:stretch>
                  </pic:blipFill>
                  <pic:spPr>
                    <a:xfrm>
                      <a:off x="0" y="0"/>
                      <a:ext cx="2657475" cy="2657475"/>
                    </a:xfrm>
                    <a:prstGeom prst="rect">
                      <a:avLst/>
                    </a:prstGeom>
                  </pic:spPr>
                </pic:pic>
              </a:graphicData>
            </a:graphic>
            <wp14:sizeRelH relativeFrom="margin">
              <wp14:pctWidth>0</wp14:pctWidth>
            </wp14:sizeRelH>
            <wp14:sizeRelV relativeFrom="margin">
              <wp14:pctHeight>0</wp14:pctHeight>
            </wp14:sizeRelV>
          </wp:anchor>
        </w:drawing>
      </w:r>
    </w:p>
    <w:p w14:paraId="3667490B" w14:textId="04CD222F" w:rsidR="00A70EBA" w:rsidRDefault="00A70EBA">
      <w:pPr>
        <w:rPr>
          <w:i/>
        </w:rPr>
      </w:pPr>
    </w:p>
    <w:p w14:paraId="3369FAA5" w14:textId="5E726F69" w:rsidR="00A70EBA" w:rsidRDefault="00A70EBA">
      <w:pPr>
        <w:rPr>
          <w:i/>
        </w:rPr>
      </w:pPr>
    </w:p>
    <w:p w14:paraId="47A26296" w14:textId="3BACDD40" w:rsidR="001929BE" w:rsidRDefault="001929BE">
      <w:pPr>
        <w:rPr>
          <w:i/>
        </w:rPr>
      </w:pPr>
    </w:p>
    <w:p w14:paraId="71B0A209" w14:textId="16D5A674" w:rsidR="001929BE" w:rsidRDefault="001929BE">
      <w:pPr>
        <w:rPr>
          <w:i/>
        </w:rPr>
      </w:pPr>
    </w:p>
    <w:p w14:paraId="16D7DD1B" w14:textId="724A24D4" w:rsidR="001929BE" w:rsidRDefault="001929BE">
      <w:pPr>
        <w:rPr>
          <w:i/>
        </w:rPr>
      </w:pPr>
    </w:p>
    <w:p w14:paraId="2173D8EC" w14:textId="74558B9B" w:rsidR="001929BE" w:rsidRDefault="001929BE">
      <w:pPr>
        <w:rPr>
          <w:i/>
        </w:rPr>
      </w:pPr>
    </w:p>
    <w:p w14:paraId="10D9AA27" w14:textId="4977238D" w:rsidR="001929BE" w:rsidRDefault="001929BE">
      <w:pPr>
        <w:rPr>
          <w:i/>
        </w:rPr>
      </w:pPr>
    </w:p>
    <w:p w14:paraId="781CDFE2" w14:textId="40067948" w:rsidR="001929BE" w:rsidRDefault="001929BE">
      <w:pPr>
        <w:rPr>
          <w:i/>
        </w:rPr>
      </w:pPr>
    </w:p>
    <w:p w14:paraId="6D64A17B" w14:textId="258B61C0" w:rsidR="001929BE" w:rsidRDefault="001929BE">
      <w:pPr>
        <w:rPr>
          <w:i/>
        </w:rPr>
      </w:pPr>
    </w:p>
    <w:p w14:paraId="677FA177" w14:textId="77777777" w:rsidR="00792D4F" w:rsidRDefault="00792D4F"/>
    <w:p w14:paraId="6C54A613" w14:textId="666C6586" w:rsidR="001929BE" w:rsidRPr="00010F81" w:rsidRDefault="009F0E85" w:rsidP="00010F81">
      <w:pPr>
        <w:ind w:firstLine="720"/>
        <w:jc w:val="both"/>
        <w:rPr>
          <w:rFonts w:ascii="Times New Roman" w:hAnsi="Times New Roman" w:cs="Times New Roman"/>
        </w:rPr>
      </w:pPr>
      <w:r w:rsidRPr="00010F81">
        <w:rPr>
          <w:rFonts w:ascii="Times New Roman" w:hAnsi="Times New Roman" w:cs="Times New Roman"/>
        </w:rPr>
        <w:t xml:space="preserve">Este fue el sensor elegido para </w:t>
      </w:r>
      <w:r w:rsidR="004F001A" w:rsidRPr="00010F81">
        <w:rPr>
          <w:rFonts w:ascii="Times New Roman" w:hAnsi="Times New Roman" w:cs="Times New Roman"/>
        </w:rPr>
        <w:t>obtener la temperatura interna y externa del invernadero. Posee un pin de datos que funciona tanto como entrada y salida. Se comunica en modo dúplex con el MCU. Entrega los datos en binario de la humedad y la temperatura.</w:t>
      </w:r>
    </w:p>
    <w:p w14:paraId="7358CB00" w14:textId="3070B5C3" w:rsidR="004F001A" w:rsidRDefault="004F001A"/>
    <w:p w14:paraId="7DCC4830" w14:textId="1F0A9B32" w:rsidR="004F001A" w:rsidRPr="00010F81" w:rsidRDefault="004F001A" w:rsidP="00010F81">
      <w:pPr>
        <w:jc w:val="both"/>
        <w:rPr>
          <w:rFonts w:ascii="Times New Roman" w:hAnsi="Times New Roman" w:cs="Times New Roman"/>
        </w:rPr>
      </w:pPr>
      <w:r w:rsidRPr="00010F81">
        <w:rPr>
          <w:rFonts w:ascii="Times New Roman" w:hAnsi="Times New Roman" w:cs="Times New Roman"/>
        </w:rPr>
        <w:t>2.5.2 Sensor de humedad de suelo YL-69</w:t>
      </w:r>
    </w:p>
    <w:p w14:paraId="33F08DCE" w14:textId="3B53AFF8" w:rsidR="004F001A" w:rsidRDefault="00792D4F" w:rsidP="004F001A">
      <w:r>
        <w:rPr>
          <w:noProof/>
        </w:rPr>
        <mc:AlternateContent>
          <mc:Choice Requires="wps">
            <w:drawing>
              <wp:anchor distT="0" distB="0" distL="114300" distR="114300" simplePos="0" relativeHeight="251728384" behindDoc="0" locked="0" layoutInCell="1" allowOverlap="1" wp14:anchorId="14928B2C" wp14:editId="13779BE4">
                <wp:simplePos x="0" y="0"/>
                <wp:positionH relativeFrom="column">
                  <wp:posOffset>814070</wp:posOffset>
                </wp:positionH>
                <wp:positionV relativeFrom="paragraph">
                  <wp:posOffset>3459480</wp:posOffset>
                </wp:positionV>
                <wp:extent cx="3771900" cy="635"/>
                <wp:effectExtent l="0" t="0" r="0" b="0"/>
                <wp:wrapThrough wrapText="bothSides">
                  <wp:wrapPolygon edited="0">
                    <wp:start x="0" y="0"/>
                    <wp:lineTo x="0" y="21600"/>
                    <wp:lineTo x="21600" y="21600"/>
                    <wp:lineTo x="21600" y="0"/>
                  </wp:wrapPolygon>
                </wp:wrapThrough>
                <wp:docPr id="74" name="Cuadro de texto 74"/>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6EC6B98D" w14:textId="5FF1DD06" w:rsidR="0001285A" w:rsidRPr="00010F81" w:rsidRDefault="0001285A" w:rsidP="00792D4F">
                            <w:pPr>
                              <w:pStyle w:val="Descripcin"/>
                              <w:jc w:val="center"/>
                              <w:rPr>
                                <w:rFonts w:ascii="Times New Roman" w:hAnsi="Times New Roman" w:cs="Times New Roman"/>
                                <w:color w:val="7F7F7F" w:themeColor="text1" w:themeTint="80"/>
                                <w:sz w:val="20"/>
                              </w:rPr>
                            </w:pPr>
                            <w:r w:rsidRPr="00010F81">
                              <w:rPr>
                                <w:rFonts w:ascii="Times New Roman" w:hAnsi="Times New Roman" w:cs="Times New Roman"/>
                                <w:color w:val="7F7F7F" w:themeColor="text1" w:themeTint="80"/>
                                <w:sz w:val="20"/>
                              </w:rPr>
                              <w:t>Figura 2.10 Sensor YL-69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28B2C" id="Cuadro de texto 74" o:spid="_x0000_s1069" type="#_x0000_t202" style="position:absolute;margin-left:64.1pt;margin-top:272.4pt;width:297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" stroked="f">
                <v:textbox style="mso-fit-shape-to-text:t" inset="0,0,0,0">
                  <w:txbxContent>
                    <w:p w14:paraId="6EC6B98D" w14:textId="5FF1DD06" w:rsidR="0001285A" w:rsidRPr="00010F81" w:rsidRDefault="0001285A" w:rsidP="00792D4F">
                      <w:pPr>
                        <w:pStyle w:val="Descripcin"/>
                        <w:jc w:val="center"/>
                        <w:rPr>
                          <w:rFonts w:ascii="Times New Roman" w:hAnsi="Times New Roman" w:cs="Times New Roman"/>
                          <w:color w:val="7F7F7F" w:themeColor="text1" w:themeTint="80"/>
                          <w:sz w:val="20"/>
                        </w:rPr>
                      </w:pPr>
                      <w:r w:rsidRPr="00010F81">
                        <w:rPr>
                          <w:rFonts w:ascii="Times New Roman" w:hAnsi="Times New Roman" w:cs="Times New Roman"/>
                          <w:color w:val="7F7F7F" w:themeColor="text1" w:themeTint="80"/>
                          <w:sz w:val="20"/>
                        </w:rPr>
                        <w:t>Figura 2.10 Sensor YL-69</w:t>
                      </w:r>
                    </w:p>
                  </w:txbxContent>
                </v:textbox>
                <w10:wrap type="through"/>
              </v:shape>
            </w:pict>
          </mc:Fallback>
        </mc:AlternateContent>
      </w:r>
      <w:r w:rsidR="004F001A">
        <w:rPr>
          <w:noProof/>
        </w:rPr>
        <w:drawing>
          <wp:anchor distT="0" distB="0" distL="114300" distR="114300" simplePos="0" relativeHeight="251722240" behindDoc="0" locked="0" layoutInCell="1" allowOverlap="1" wp14:anchorId="35BA71C5" wp14:editId="3341766E">
            <wp:simplePos x="0" y="0"/>
            <wp:positionH relativeFrom="margin">
              <wp:align>center</wp:align>
            </wp:positionH>
            <wp:positionV relativeFrom="paragraph">
              <wp:posOffset>5080</wp:posOffset>
            </wp:positionV>
            <wp:extent cx="3771900" cy="3397250"/>
            <wp:effectExtent l="0" t="0" r="0" b="0"/>
            <wp:wrapThrough wrapText="bothSides">
              <wp:wrapPolygon edited="0">
                <wp:start x="0" y="0"/>
                <wp:lineTo x="0" y="21439"/>
                <wp:lineTo x="21491" y="21439"/>
                <wp:lineTo x="21491" y="0"/>
                <wp:lineTo x="0" y="0"/>
              </wp:wrapPolygon>
            </wp:wrapThrough>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nsor-de-humedad-en-suelo-yl-69.jpg"/>
                    <pic:cNvPicPr/>
                  </pic:nvPicPr>
                  <pic:blipFill>
                    <a:blip r:embed="rId20">
                      <a:extLst>
                        <a:ext uri="{28A0092B-C50C-407E-A947-70E740481C1C}">
                          <a14:useLocalDpi xmlns:a14="http://schemas.microsoft.com/office/drawing/2010/main" val="0"/>
                        </a:ext>
                      </a:extLst>
                    </a:blip>
                    <a:stretch>
                      <a:fillRect/>
                    </a:stretch>
                  </pic:blipFill>
                  <pic:spPr>
                    <a:xfrm>
                      <a:off x="0" y="0"/>
                      <a:ext cx="3771900" cy="3397250"/>
                    </a:xfrm>
                    <a:prstGeom prst="rect">
                      <a:avLst/>
                    </a:prstGeom>
                  </pic:spPr>
                </pic:pic>
              </a:graphicData>
            </a:graphic>
            <wp14:sizeRelH relativeFrom="page">
              <wp14:pctWidth>0</wp14:pctWidth>
            </wp14:sizeRelH>
            <wp14:sizeRelV relativeFrom="page">
              <wp14:pctHeight>0</wp14:pctHeight>
            </wp14:sizeRelV>
          </wp:anchor>
        </w:drawing>
      </w:r>
    </w:p>
    <w:p w14:paraId="6EF9CFEE" w14:textId="5337101A" w:rsidR="004F001A" w:rsidRDefault="004F001A"/>
    <w:p w14:paraId="345487F5" w14:textId="5B2373D8" w:rsidR="004F001A" w:rsidRDefault="004F001A"/>
    <w:p w14:paraId="0FCB1CCF" w14:textId="5CE011D4" w:rsidR="004F001A" w:rsidRDefault="004F001A"/>
    <w:p w14:paraId="34C70ABC" w14:textId="67B0315E" w:rsidR="004F001A" w:rsidRDefault="004F001A"/>
    <w:p w14:paraId="649245E8" w14:textId="23E8DC15" w:rsidR="004F001A" w:rsidRDefault="004F001A"/>
    <w:p w14:paraId="003594EA" w14:textId="663A76F7" w:rsidR="004F001A" w:rsidRDefault="004F001A"/>
    <w:p w14:paraId="36965258" w14:textId="383ACEFD" w:rsidR="004F001A" w:rsidRDefault="004F001A"/>
    <w:p w14:paraId="51E9E783" w14:textId="5D345A2E" w:rsidR="004F001A" w:rsidRDefault="004F001A"/>
    <w:p w14:paraId="24B0355B" w14:textId="02AF352D" w:rsidR="004F001A" w:rsidRDefault="004F001A"/>
    <w:p w14:paraId="4E0AE7C4" w14:textId="6D92F212" w:rsidR="004F001A" w:rsidRDefault="004F001A"/>
    <w:p w14:paraId="6C9BED25" w14:textId="21918B9E" w:rsidR="004F001A" w:rsidRDefault="004F001A"/>
    <w:p w14:paraId="38620B40" w14:textId="1F83F9BE" w:rsidR="00792D4F" w:rsidRDefault="00792D4F"/>
    <w:p w14:paraId="2510BFC6" w14:textId="77777777" w:rsidR="00792D4F" w:rsidRDefault="00792D4F"/>
    <w:p w14:paraId="66D377BE" w14:textId="77BD6895" w:rsidR="004F001A" w:rsidRPr="00010F81" w:rsidRDefault="004F001A" w:rsidP="00010F81">
      <w:pPr>
        <w:ind w:firstLine="720"/>
        <w:jc w:val="both"/>
        <w:rPr>
          <w:rFonts w:ascii="Times New Roman" w:hAnsi="Times New Roman" w:cs="Times New Roman"/>
        </w:rPr>
      </w:pPr>
      <w:r w:rsidRPr="00010F81">
        <w:rPr>
          <w:rFonts w:ascii="Times New Roman" w:hAnsi="Times New Roman" w:cs="Times New Roman"/>
        </w:rPr>
        <w:lastRenderedPageBreak/>
        <w:t xml:space="preserve">El sensor de humedad de suelo YL-69 posee una interfaz la cual entrega un valor de tensión entre VCC y GND. Además, posee una salida digital que se puede regular con un trimpot, para que la salida sea un uno o </w:t>
      </w:r>
      <w:r w:rsidR="00792D4F" w:rsidRPr="00010F81">
        <w:rPr>
          <w:rFonts w:ascii="Times New Roman" w:hAnsi="Times New Roman" w:cs="Times New Roman"/>
        </w:rPr>
        <w:t>cero lógicos</w:t>
      </w:r>
      <w:r w:rsidRPr="00010F81">
        <w:rPr>
          <w:rFonts w:ascii="Times New Roman" w:hAnsi="Times New Roman" w:cs="Times New Roman"/>
        </w:rPr>
        <w:t xml:space="preserve"> a partir de </w:t>
      </w:r>
      <w:r w:rsidR="00792D4F" w:rsidRPr="00010F81">
        <w:rPr>
          <w:rFonts w:ascii="Times New Roman" w:hAnsi="Times New Roman" w:cs="Times New Roman"/>
        </w:rPr>
        <w:t>cierto</w:t>
      </w:r>
      <w:r w:rsidRPr="00010F81">
        <w:rPr>
          <w:rFonts w:ascii="Times New Roman" w:hAnsi="Times New Roman" w:cs="Times New Roman"/>
        </w:rPr>
        <w:t xml:space="preserve"> nivel de tensión.</w:t>
      </w:r>
    </w:p>
    <w:p w14:paraId="18EDD43E" w14:textId="10874931" w:rsidR="004F001A" w:rsidRPr="00010F81" w:rsidRDefault="004F001A" w:rsidP="00010F81">
      <w:pPr>
        <w:jc w:val="both"/>
        <w:rPr>
          <w:rFonts w:ascii="Times New Roman" w:hAnsi="Times New Roman" w:cs="Times New Roman"/>
        </w:rPr>
      </w:pPr>
      <w:r w:rsidRPr="00010F81">
        <w:rPr>
          <w:rFonts w:ascii="Times New Roman" w:hAnsi="Times New Roman" w:cs="Times New Roman"/>
        </w:rPr>
        <w:t>2.5.3   Sensor de luminosidad LDR</w:t>
      </w:r>
    </w:p>
    <w:p w14:paraId="3B6B34AA" w14:textId="3A7DB494" w:rsidR="004F001A" w:rsidRDefault="00792D4F">
      <w:r>
        <w:rPr>
          <w:noProof/>
        </w:rPr>
        <mc:AlternateContent>
          <mc:Choice Requires="wps">
            <w:drawing>
              <wp:anchor distT="0" distB="0" distL="114300" distR="114300" simplePos="0" relativeHeight="251730432" behindDoc="0" locked="0" layoutInCell="1" allowOverlap="1" wp14:anchorId="038563D1" wp14:editId="461506DD">
                <wp:simplePos x="0" y="0"/>
                <wp:positionH relativeFrom="column">
                  <wp:posOffset>1404620</wp:posOffset>
                </wp:positionH>
                <wp:positionV relativeFrom="paragraph">
                  <wp:posOffset>2648585</wp:posOffset>
                </wp:positionV>
                <wp:extent cx="2581275" cy="635"/>
                <wp:effectExtent l="0" t="0" r="0" b="0"/>
                <wp:wrapThrough wrapText="bothSides">
                  <wp:wrapPolygon edited="0">
                    <wp:start x="0" y="0"/>
                    <wp:lineTo x="0" y="21600"/>
                    <wp:lineTo x="21600" y="21600"/>
                    <wp:lineTo x="21600" y="0"/>
                  </wp:wrapPolygon>
                </wp:wrapThrough>
                <wp:docPr id="75" name="Cuadro de texto 75"/>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wps:spPr>
                      <wps:txbx>
                        <w:txbxContent>
                          <w:p w14:paraId="23E3C7B6" w14:textId="2CEB07F9" w:rsidR="0001285A" w:rsidRPr="00792D4F" w:rsidRDefault="0001285A" w:rsidP="00792D4F">
                            <w:pPr>
                              <w:pStyle w:val="Descripcin"/>
                              <w:jc w:val="center"/>
                              <w:rPr>
                                <w:color w:val="7F7F7F" w:themeColor="text1" w:themeTint="80"/>
                                <w:sz w:val="22"/>
                              </w:rPr>
                            </w:pPr>
                            <w:r w:rsidRPr="00C25A77">
                              <w:rPr>
                                <w:color w:val="7F7F7F" w:themeColor="text1" w:themeTint="80"/>
                                <w:sz w:val="22"/>
                              </w:rPr>
                              <w:t xml:space="preserve">Figura </w:t>
                            </w:r>
                            <w:r>
                              <w:rPr>
                                <w:color w:val="7F7F7F" w:themeColor="text1" w:themeTint="80"/>
                                <w:sz w:val="22"/>
                              </w:rPr>
                              <w:t>2.11</w:t>
                            </w:r>
                            <w:r w:rsidRPr="00C25A77">
                              <w:rPr>
                                <w:color w:val="7F7F7F" w:themeColor="text1" w:themeTint="80"/>
                                <w:sz w:val="22"/>
                              </w:rPr>
                              <w:t xml:space="preserve"> Sensor</w:t>
                            </w:r>
                            <w:r>
                              <w:rPr>
                                <w:color w:val="7F7F7F" w:themeColor="text1" w:themeTint="80"/>
                                <w:sz w:val="22"/>
                              </w:rPr>
                              <w:t xml:space="preserve"> LDR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563D1" id="Cuadro de texto 75" o:spid="_x0000_s1070" type="#_x0000_t202" style="position:absolute;margin-left:110.6pt;margin-top:208.55pt;width:203.25pt;height:.0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" stroked="f">
                <v:textbox style="mso-fit-shape-to-text:t" inset="0,0,0,0">
                  <w:txbxContent>
                    <w:p w14:paraId="23E3C7B6" w14:textId="2CEB07F9" w:rsidR="0001285A" w:rsidRPr="00792D4F" w:rsidRDefault="0001285A" w:rsidP="00792D4F">
                      <w:pPr>
                        <w:pStyle w:val="Descripcin"/>
                        <w:jc w:val="center"/>
                        <w:rPr>
                          <w:color w:val="7F7F7F" w:themeColor="text1" w:themeTint="80"/>
                          <w:sz w:val="22"/>
                        </w:rPr>
                      </w:pPr>
                      <w:r w:rsidRPr="00C25A77">
                        <w:rPr>
                          <w:color w:val="7F7F7F" w:themeColor="text1" w:themeTint="80"/>
                          <w:sz w:val="22"/>
                        </w:rPr>
                        <w:t xml:space="preserve">Figura </w:t>
                      </w:r>
                      <w:r>
                        <w:rPr>
                          <w:color w:val="7F7F7F" w:themeColor="text1" w:themeTint="80"/>
                          <w:sz w:val="22"/>
                        </w:rPr>
                        <w:t>2.11</w:t>
                      </w:r>
                      <w:r w:rsidRPr="00C25A77">
                        <w:rPr>
                          <w:color w:val="7F7F7F" w:themeColor="text1" w:themeTint="80"/>
                          <w:sz w:val="22"/>
                        </w:rPr>
                        <w:t xml:space="preserve"> Sensor</w:t>
                      </w:r>
                      <w:r>
                        <w:rPr>
                          <w:color w:val="7F7F7F" w:themeColor="text1" w:themeTint="80"/>
                          <w:sz w:val="22"/>
                        </w:rPr>
                        <w:t xml:space="preserve"> LDR</w:t>
                      </w:r>
                    </w:p>
                  </w:txbxContent>
                </v:textbox>
                <w10:wrap type="through"/>
              </v:shape>
            </w:pict>
          </mc:Fallback>
        </mc:AlternateContent>
      </w:r>
      <w:r w:rsidR="004F001A">
        <w:rPr>
          <w:noProof/>
        </w:rPr>
        <w:drawing>
          <wp:anchor distT="0" distB="0" distL="114300" distR="114300" simplePos="0" relativeHeight="251723264" behindDoc="0" locked="0" layoutInCell="1" allowOverlap="1" wp14:anchorId="4439795A" wp14:editId="191EAD69">
            <wp:simplePos x="0" y="0"/>
            <wp:positionH relativeFrom="margin">
              <wp:align>center</wp:align>
            </wp:positionH>
            <wp:positionV relativeFrom="paragraph">
              <wp:posOffset>10160</wp:posOffset>
            </wp:positionV>
            <wp:extent cx="2581275" cy="2581275"/>
            <wp:effectExtent l="0" t="0" r="9525" b="9525"/>
            <wp:wrapThrough wrapText="bothSides">
              <wp:wrapPolygon edited="0">
                <wp:start x="0" y="0"/>
                <wp:lineTo x="0" y="21520"/>
                <wp:lineTo x="21520" y="21520"/>
                <wp:lineTo x="21520" y="0"/>
                <wp:lineTo x="0" y="0"/>
              </wp:wrapPolygon>
            </wp:wrapThrough>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N-LDR-S-800x80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81275" cy="2581275"/>
                    </a:xfrm>
                    <a:prstGeom prst="rect">
                      <a:avLst/>
                    </a:prstGeom>
                  </pic:spPr>
                </pic:pic>
              </a:graphicData>
            </a:graphic>
            <wp14:sizeRelH relativeFrom="page">
              <wp14:pctWidth>0</wp14:pctWidth>
            </wp14:sizeRelH>
            <wp14:sizeRelV relativeFrom="page">
              <wp14:pctHeight>0</wp14:pctHeight>
            </wp14:sizeRelV>
          </wp:anchor>
        </w:drawing>
      </w:r>
    </w:p>
    <w:p w14:paraId="401D7F00" w14:textId="4187876A" w:rsidR="004F001A" w:rsidRDefault="004F001A"/>
    <w:p w14:paraId="3458C888" w14:textId="1680C218" w:rsidR="004F001A" w:rsidRDefault="004F001A"/>
    <w:p w14:paraId="3FC6B666" w14:textId="1BD5C145" w:rsidR="004F001A" w:rsidRDefault="004F001A"/>
    <w:p w14:paraId="3283069D" w14:textId="67A192D8" w:rsidR="004F001A" w:rsidRDefault="004F001A"/>
    <w:p w14:paraId="3C8B5231" w14:textId="47DD06F4" w:rsidR="004F001A" w:rsidRDefault="004F001A"/>
    <w:p w14:paraId="0560A0BA" w14:textId="6702AA21" w:rsidR="004F001A" w:rsidRDefault="004F001A"/>
    <w:p w14:paraId="6C45946B" w14:textId="445BC44F" w:rsidR="004F001A" w:rsidRDefault="004F001A"/>
    <w:p w14:paraId="0F86D2DC" w14:textId="4253F253" w:rsidR="004F001A" w:rsidRDefault="004F001A"/>
    <w:p w14:paraId="23982FA7" w14:textId="77777777" w:rsidR="004F001A" w:rsidRDefault="004F001A"/>
    <w:p w14:paraId="791E5AFC" w14:textId="77777777" w:rsidR="00792D4F" w:rsidRDefault="00792D4F" w:rsidP="004F001A">
      <w:pPr>
        <w:ind w:firstLine="720"/>
      </w:pPr>
    </w:p>
    <w:p w14:paraId="1C4F007D" w14:textId="1C957F7E" w:rsidR="009D4C3D" w:rsidRPr="00010F81" w:rsidRDefault="004F001A" w:rsidP="00010F81">
      <w:pPr>
        <w:ind w:firstLine="720"/>
        <w:jc w:val="both"/>
        <w:rPr>
          <w:rFonts w:ascii="Times New Roman" w:hAnsi="Times New Roman" w:cs="Times New Roman"/>
        </w:rPr>
      </w:pPr>
      <w:r w:rsidRPr="00010F81">
        <w:rPr>
          <w:rFonts w:ascii="Times New Roman" w:hAnsi="Times New Roman" w:cs="Times New Roman"/>
        </w:rPr>
        <w:t xml:space="preserve">LDR es una resistencia sensible a la luz la cual cambia en su valor dependiendo de la cantidad de fotones iluminen los electrodos. Con esta variación de resistencia es posible realizar un circuito que cambie de tensión </w:t>
      </w:r>
      <w:r w:rsidR="009D4C3D" w:rsidRPr="00010F81">
        <w:rPr>
          <w:rFonts w:ascii="Times New Roman" w:hAnsi="Times New Roman" w:cs="Times New Roman"/>
        </w:rPr>
        <w:t>en función de la luz recibida.</w:t>
      </w:r>
    </w:p>
    <w:p w14:paraId="6D4AEE3C" w14:textId="07839A28" w:rsidR="009D4C3D" w:rsidRPr="00010F81" w:rsidRDefault="009D4C3D" w:rsidP="00010F81">
      <w:pPr>
        <w:jc w:val="both"/>
        <w:rPr>
          <w:rFonts w:ascii="Times New Roman" w:hAnsi="Times New Roman" w:cs="Times New Roman"/>
        </w:rPr>
      </w:pPr>
      <w:r w:rsidRPr="00010F81">
        <w:rPr>
          <w:rFonts w:ascii="Times New Roman" w:hAnsi="Times New Roman" w:cs="Times New Roman"/>
        </w:rPr>
        <w:t>2.5.4 Sensor de agua en el tanque YL-83</w:t>
      </w:r>
    </w:p>
    <w:p w14:paraId="08CCB0B7" w14:textId="4F25FA8F" w:rsidR="009D4C3D" w:rsidRDefault="00792D4F" w:rsidP="009D4C3D">
      <w:r>
        <w:rPr>
          <w:noProof/>
        </w:rPr>
        <mc:AlternateContent>
          <mc:Choice Requires="wps">
            <w:drawing>
              <wp:anchor distT="0" distB="0" distL="114300" distR="114300" simplePos="0" relativeHeight="251732480" behindDoc="0" locked="0" layoutInCell="1" allowOverlap="1" wp14:anchorId="7F0A1F2E" wp14:editId="2FFD08F6">
                <wp:simplePos x="0" y="0"/>
                <wp:positionH relativeFrom="column">
                  <wp:posOffset>766445</wp:posOffset>
                </wp:positionH>
                <wp:positionV relativeFrom="paragraph">
                  <wp:posOffset>3919855</wp:posOffset>
                </wp:positionV>
                <wp:extent cx="3857625" cy="635"/>
                <wp:effectExtent l="0" t="0" r="0" b="0"/>
                <wp:wrapThrough wrapText="bothSides">
                  <wp:wrapPolygon edited="0">
                    <wp:start x="0" y="0"/>
                    <wp:lineTo x="0" y="21600"/>
                    <wp:lineTo x="21600" y="21600"/>
                    <wp:lineTo x="21600" y="0"/>
                  </wp:wrapPolygon>
                </wp:wrapThrough>
                <wp:docPr id="76" name="Cuadro de texto 76"/>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35A69B8F" w14:textId="2E8E3532" w:rsidR="0001285A" w:rsidRPr="00010F81" w:rsidRDefault="0001285A" w:rsidP="00792D4F">
                            <w:pPr>
                              <w:pStyle w:val="Descripcin"/>
                              <w:jc w:val="center"/>
                              <w:rPr>
                                <w:rFonts w:ascii="Times New Roman" w:hAnsi="Times New Roman" w:cs="Times New Roman"/>
                                <w:color w:val="7F7F7F" w:themeColor="text1" w:themeTint="80"/>
                                <w:sz w:val="20"/>
                              </w:rPr>
                            </w:pPr>
                            <w:r w:rsidRPr="00010F81">
                              <w:rPr>
                                <w:rFonts w:ascii="Times New Roman" w:hAnsi="Times New Roman" w:cs="Times New Roman"/>
                                <w:color w:val="7F7F7F" w:themeColor="text1" w:themeTint="80"/>
                                <w:sz w:val="20"/>
                              </w:rPr>
                              <w:t>Figura 2.12 Sensor YL-83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A1F2E" id="Cuadro de texto 76" o:spid="_x0000_s1071" type="#_x0000_t202" style="position:absolute;margin-left:60.35pt;margin-top:308.65pt;width:303.75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" stroked="f">
                <v:textbox style="mso-fit-shape-to-text:t" inset="0,0,0,0">
                  <w:txbxContent>
                    <w:p w14:paraId="35A69B8F" w14:textId="2E8E3532" w:rsidR="0001285A" w:rsidRPr="00010F81" w:rsidRDefault="0001285A" w:rsidP="00792D4F">
                      <w:pPr>
                        <w:pStyle w:val="Descripcin"/>
                        <w:jc w:val="center"/>
                        <w:rPr>
                          <w:rFonts w:ascii="Times New Roman" w:hAnsi="Times New Roman" w:cs="Times New Roman"/>
                          <w:color w:val="7F7F7F" w:themeColor="text1" w:themeTint="80"/>
                          <w:sz w:val="20"/>
                        </w:rPr>
                      </w:pPr>
                      <w:r w:rsidRPr="00010F81">
                        <w:rPr>
                          <w:rFonts w:ascii="Times New Roman" w:hAnsi="Times New Roman" w:cs="Times New Roman"/>
                          <w:color w:val="7F7F7F" w:themeColor="text1" w:themeTint="80"/>
                          <w:sz w:val="20"/>
                        </w:rPr>
                        <w:t>Figura 2.12 Sensor YL-83</w:t>
                      </w:r>
                    </w:p>
                  </w:txbxContent>
                </v:textbox>
                <w10:wrap type="through"/>
              </v:shape>
            </w:pict>
          </mc:Fallback>
        </mc:AlternateContent>
      </w:r>
      <w:r w:rsidR="009D4C3D">
        <w:rPr>
          <w:noProof/>
        </w:rPr>
        <w:drawing>
          <wp:anchor distT="0" distB="0" distL="114300" distR="114300" simplePos="0" relativeHeight="251724288" behindDoc="0" locked="0" layoutInCell="1" allowOverlap="1" wp14:anchorId="5781A62A" wp14:editId="468B2D28">
            <wp:simplePos x="0" y="0"/>
            <wp:positionH relativeFrom="margin">
              <wp:align>center</wp:align>
            </wp:positionH>
            <wp:positionV relativeFrom="paragraph">
              <wp:posOffset>5080</wp:posOffset>
            </wp:positionV>
            <wp:extent cx="3857625" cy="3857625"/>
            <wp:effectExtent l="0" t="0" r="9525" b="9525"/>
            <wp:wrapThrough wrapText="bothSides">
              <wp:wrapPolygon edited="0">
                <wp:start x="0" y="0"/>
                <wp:lineTo x="0" y="21547"/>
                <wp:lineTo x="21547" y="21547"/>
                <wp:lineTo x="21547" y="0"/>
                <wp:lineTo x="0" y="0"/>
              </wp:wrapPolygon>
            </wp:wrapThrough>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ensor-de-lluvia.jpg"/>
                    <pic:cNvPicPr/>
                  </pic:nvPicPr>
                  <pic:blipFill>
                    <a:blip r:embed="rId22">
                      <a:extLst>
                        <a:ext uri="{28A0092B-C50C-407E-A947-70E740481C1C}">
                          <a14:useLocalDpi xmlns:a14="http://schemas.microsoft.com/office/drawing/2010/main" val="0"/>
                        </a:ext>
                      </a:extLst>
                    </a:blip>
                    <a:stretch>
                      <a:fillRect/>
                    </a:stretch>
                  </pic:blipFill>
                  <pic:spPr>
                    <a:xfrm>
                      <a:off x="0" y="0"/>
                      <a:ext cx="3857625" cy="3857625"/>
                    </a:xfrm>
                    <a:prstGeom prst="rect">
                      <a:avLst/>
                    </a:prstGeom>
                  </pic:spPr>
                </pic:pic>
              </a:graphicData>
            </a:graphic>
            <wp14:sizeRelH relativeFrom="margin">
              <wp14:pctWidth>0</wp14:pctWidth>
            </wp14:sizeRelH>
            <wp14:sizeRelV relativeFrom="margin">
              <wp14:pctHeight>0</wp14:pctHeight>
            </wp14:sizeRelV>
          </wp:anchor>
        </w:drawing>
      </w:r>
    </w:p>
    <w:p w14:paraId="2F33B246" w14:textId="77777777" w:rsidR="009D4C3D" w:rsidRDefault="009D4C3D" w:rsidP="004F001A">
      <w:pPr>
        <w:ind w:firstLine="720"/>
      </w:pPr>
    </w:p>
    <w:p w14:paraId="3D61DE48" w14:textId="6E9932D7" w:rsidR="004F001A" w:rsidRDefault="004F001A"/>
    <w:p w14:paraId="06405546" w14:textId="6D1418F2" w:rsidR="004F001A" w:rsidRDefault="004F001A"/>
    <w:p w14:paraId="370DF6CC" w14:textId="77777777" w:rsidR="004F001A" w:rsidRDefault="004F001A"/>
    <w:p w14:paraId="4A36D40E" w14:textId="77777777" w:rsidR="004F001A" w:rsidRPr="009F0E85" w:rsidRDefault="004F001A"/>
    <w:p w14:paraId="3166249F" w14:textId="1D613F5B" w:rsidR="001929BE" w:rsidRPr="009F0E85" w:rsidRDefault="001929BE"/>
    <w:p w14:paraId="770AA131" w14:textId="52FD35BB" w:rsidR="001929BE" w:rsidRDefault="001929BE">
      <w:pPr>
        <w:rPr>
          <w:i/>
        </w:rPr>
      </w:pPr>
    </w:p>
    <w:p w14:paraId="6499C5D6" w14:textId="464D2980" w:rsidR="001929BE" w:rsidRDefault="001929BE">
      <w:pPr>
        <w:rPr>
          <w:i/>
        </w:rPr>
      </w:pPr>
    </w:p>
    <w:p w14:paraId="271B086B" w14:textId="588C2346" w:rsidR="001929BE" w:rsidRDefault="001929BE">
      <w:pPr>
        <w:rPr>
          <w:i/>
        </w:rPr>
      </w:pPr>
    </w:p>
    <w:p w14:paraId="6C86EE92" w14:textId="64E1DB75" w:rsidR="001929BE" w:rsidRDefault="001929BE">
      <w:pPr>
        <w:rPr>
          <w:i/>
        </w:rPr>
      </w:pPr>
    </w:p>
    <w:p w14:paraId="47AD01C1" w14:textId="64503BC9" w:rsidR="001929BE" w:rsidRDefault="001929BE">
      <w:pPr>
        <w:rPr>
          <w:i/>
        </w:rPr>
      </w:pPr>
    </w:p>
    <w:p w14:paraId="75126934" w14:textId="5E5AF244" w:rsidR="009D4C3D" w:rsidRDefault="009D4C3D">
      <w:pPr>
        <w:rPr>
          <w:i/>
        </w:rPr>
      </w:pPr>
    </w:p>
    <w:p w14:paraId="40C5EF44" w14:textId="77777777" w:rsidR="00792D4F" w:rsidRDefault="00792D4F"/>
    <w:p w14:paraId="1CF3C1F4" w14:textId="04BF7A5D" w:rsidR="009D4C3D" w:rsidRPr="00010F81" w:rsidRDefault="009D4C3D" w:rsidP="00010F81">
      <w:pPr>
        <w:ind w:firstLine="720"/>
        <w:jc w:val="both"/>
        <w:rPr>
          <w:rFonts w:ascii="Times New Roman" w:hAnsi="Times New Roman" w:cs="Times New Roman"/>
        </w:rPr>
      </w:pPr>
      <w:r w:rsidRPr="00010F81">
        <w:rPr>
          <w:rFonts w:ascii="Times New Roman" w:hAnsi="Times New Roman" w:cs="Times New Roman"/>
        </w:rPr>
        <w:lastRenderedPageBreak/>
        <w:t xml:space="preserve">Este sensor es similar al YL-69 solo que en este caso el nivel </w:t>
      </w:r>
      <w:r w:rsidR="00C53B3F" w:rsidRPr="00010F81">
        <w:rPr>
          <w:rFonts w:ascii="Times New Roman" w:hAnsi="Times New Roman" w:cs="Times New Roman"/>
        </w:rPr>
        <w:t>analógico</w:t>
      </w:r>
      <w:r w:rsidRPr="00010F81">
        <w:rPr>
          <w:rFonts w:ascii="Times New Roman" w:hAnsi="Times New Roman" w:cs="Times New Roman"/>
        </w:rPr>
        <w:t xml:space="preserve"> no interesa, sino que interesa el nivel digital. La idea es que cuando el agua toque el sensor y las pistas se unan se active el nivel lógico de la interfaz y este valor sea interpretado por el MCU.</w:t>
      </w:r>
    </w:p>
    <w:p w14:paraId="43A13F36" w14:textId="77777777" w:rsidR="00792D4F" w:rsidRDefault="00792D4F">
      <w:pPr>
        <w:rPr>
          <w:i/>
        </w:rPr>
      </w:pPr>
    </w:p>
    <w:p w14:paraId="03C16902" w14:textId="44DB4DAB" w:rsidR="00A70EBA" w:rsidRPr="00010F81" w:rsidRDefault="00451405" w:rsidP="005F6008">
      <w:pPr>
        <w:numPr>
          <w:ilvl w:val="0"/>
          <w:numId w:val="1"/>
        </w:numPr>
        <w:ind w:left="284" w:hanging="284"/>
        <w:contextualSpacing/>
        <w:rPr>
          <w:rFonts w:ascii="Times New Roman" w:hAnsi="Times New Roman" w:cs="Times New Roman"/>
          <w:i/>
          <w:sz w:val="24"/>
        </w:rPr>
      </w:pPr>
      <w:r w:rsidRPr="00010F81">
        <w:rPr>
          <w:rFonts w:ascii="Times New Roman" w:hAnsi="Times New Roman" w:cs="Times New Roman"/>
          <w:i/>
          <w:sz w:val="24"/>
        </w:rPr>
        <w:t>Software</w:t>
      </w:r>
    </w:p>
    <w:p w14:paraId="545010C8" w14:textId="77777777" w:rsidR="001A1682" w:rsidRDefault="001A1682" w:rsidP="001A1682">
      <w:pPr>
        <w:ind w:left="360"/>
        <w:rPr>
          <w:i/>
        </w:rPr>
      </w:pPr>
    </w:p>
    <w:p w14:paraId="1860E218" w14:textId="319DB532" w:rsidR="001A1682" w:rsidRPr="00010F81" w:rsidRDefault="001A1682" w:rsidP="00010F81">
      <w:pPr>
        <w:jc w:val="both"/>
        <w:rPr>
          <w:rFonts w:ascii="Times New Roman" w:hAnsi="Times New Roman" w:cs="Times New Roman"/>
          <w:i/>
        </w:rPr>
      </w:pPr>
      <w:r w:rsidRPr="00010F81">
        <w:rPr>
          <w:rFonts w:ascii="Times New Roman" w:hAnsi="Times New Roman" w:cs="Times New Roman"/>
          <w:i/>
        </w:rPr>
        <w:t>3.</w:t>
      </w:r>
      <w:r w:rsidR="00792D4F" w:rsidRPr="00010F81">
        <w:rPr>
          <w:rFonts w:ascii="Times New Roman" w:hAnsi="Times New Roman" w:cs="Times New Roman"/>
          <w:i/>
        </w:rPr>
        <w:t>1</w:t>
      </w:r>
      <w:r w:rsidRPr="00010F81">
        <w:rPr>
          <w:rFonts w:ascii="Times New Roman" w:hAnsi="Times New Roman" w:cs="Times New Roman"/>
          <w:i/>
        </w:rPr>
        <w:t xml:space="preserve"> Entorno de Desarrollo</w:t>
      </w:r>
    </w:p>
    <w:p w14:paraId="21361A56" w14:textId="659605CA" w:rsidR="005F6008" w:rsidRPr="00010F81" w:rsidRDefault="001A1682" w:rsidP="00010F81">
      <w:pPr>
        <w:ind w:left="284"/>
        <w:jc w:val="both"/>
        <w:rPr>
          <w:rFonts w:ascii="Times New Roman" w:hAnsi="Times New Roman" w:cs="Times New Roman"/>
        </w:rPr>
      </w:pPr>
      <w:r w:rsidRPr="00010F81">
        <w:rPr>
          <w:rFonts w:ascii="Times New Roman" w:hAnsi="Times New Roman" w:cs="Times New Roman"/>
        </w:rPr>
        <w:t>3.</w:t>
      </w:r>
      <w:r w:rsidR="00792D4F" w:rsidRPr="00010F81">
        <w:rPr>
          <w:rFonts w:ascii="Times New Roman" w:hAnsi="Times New Roman" w:cs="Times New Roman"/>
        </w:rPr>
        <w:t>1</w:t>
      </w:r>
      <w:r w:rsidRPr="00010F81">
        <w:rPr>
          <w:rFonts w:ascii="Times New Roman" w:hAnsi="Times New Roman" w:cs="Times New Roman"/>
        </w:rPr>
        <w:t>.1 Lenguaje de programación</w:t>
      </w:r>
    </w:p>
    <w:p w14:paraId="271EBC37" w14:textId="2913100A" w:rsidR="001A1682" w:rsidRPr="00010F81" w:rsidRDefault="001A1682" w:rsidP="00010F81">
      <w:pPr>
        <w:pStyle w:val="Prrafodelista"/>
        <w:ind w:left="284" w:firstLine="567"/>
        <w:jc w:val="both"/>
        <w:rPr>
          <w:rFonts w:ascii="Times New Roman" w:hAnsi="Times New Roman" w:cs="Times New Roman"/>
        </w:rPr>
      </w:pPr>
      <w:r w:rsidRPr="00010F81">
        <w:rPr>
          <w:rFonts w:ascii="Times New Roman" w:hAnsi="Times New Roman" w:cs="Times New Roman"/>
        </w:rPr>
        <w:t>El lenguaje de programación utilizado fue C. Un lenguaje tipado de medio nivel ideal para el desarrollo de sistemas embebidos. Gracias al compilador gcc-arm se utilizaron las variables definidas en C99 uint las cuales son más cómodas a la hora de contar la cantidad de datos cargados en memoria.</w:t>
      </w:r>
    </w:p>
    <w:p w14:paraId="4C38A766" w14:textId="77777777" w:rsidR="001A1682" w:rsidRPr="00010F81" w:rsidRDefault="001A1682" w:rsidP="00010F81">
      <w:pPr>
        <w:pStyle w:val="Prrafodelista"/>
        <w:jc w:val="both"/>
        <w:rPr>
          <w:rFonts w:ascii="Times New Roman" w:hAnsi="Times New Roman" w:cs="Times New Roman"/>
        </w:rPr>
      </w:pPr>
    </w:p>
    <w:p w14:paraId="61273FB4" w14:textId="256C0BFA" w:rsidR="001A1682" w:rsidRPr="00010F81" w:rsidRDefault="001A1682" w:rsidP="00010F81">
      <w:pPr>
        <w:pStyle w:val="Prrafodelista"/>
        <w:ind w:left="284"/>
        <w:jc w:val="both"/>
        <w:rPr>
          <w:rFonts w:ascii="Times New Roman" w:hAnsi="Times New Roman" w:cs="Times New Roman"/>
        </w:rPr>
      </w:pPr>
      <w:r w:rsidRPr="00010F81">
        <w:rPr>
          <w:rFonts w:ascii="Times New Roman" w:hAnsi="Times New Roman" w:cs="Times New Roman"/>
        </w:rPr>
        <w:t>3.</w:t>
      </w:r>
      <w:r w:rsidR="00792D4F" w:rsidRPr="00010F81">
        <w:rPr>
          <w:rFonts w:ascii="Times New Roman" w:hAnsi="Times New Roman" w:cs="Times New Roman"/>
        </w:rPr>
        <w:t>1</w:t>
      </w:r>
      <w:r w:rsidRPr="00010F81">
        <w:rPr>
          <w:rFonts w:ascii="Times New Roman" w:hAnsi="Times New Roman" w:cs="Times New Roman"/>
        </w:rPr>
        <w:t>.1 IDE para ARM</w:t>
      </w:r>
      <w:r w:rsidRPr="00010F81">
        <w:rPr>
          <w:rFonts w:ascii="Times New Roman" w:hAnsi="Times New Roman" w:cs="Times New Roman"/>
        </w:rPr>
        <w:tab/>
      </w:r>
    </w:p>
    <w:p w14:paraId="0BCBB2C8" w14:textId="77777777" w:rsidR="005F6008" w:rsidRPr="00010F81" w:rsidRDefault="005F6008" w:rsidP="00010F81">
      <w:pPr>
        <w:pStyle w:val="Prrafodelista"/>
        <w:ind w:left="284"/>
        <w:jc w:val="both"/>
        <w:rPr>
          <w:rFonts w:ascii="Times New Roman" w:hAnsi="Times New Roman" w:cs="Times New Roman"/>
        </w:rPr>
      </w:pPr>
    </w:p>
    <w:p w14:paraId="39C3BF4C" w14:textId="53475925" w:rsidR="001A1682" w:rsidRPr="00010F81" w:rsidRDefault="001A1682" w:rsidP="00010F81">
      <w:pPr>
        <w:pStyle w:val="Prrafodelista"/>
        <w:ind w:left="284" w:firstLine="567"/>
        <w:jc w:val="both"/>
        <w:rPr>
          <w:rFonts w:ascii="Times New Roman" w:hAnsi="Times New Roman" w:cs="Times New Roman"/>
        </w:rPr>
      </w:pPr>
      <w:r w:rsidRPr="00010F81">
        <w:rPr>
          <w:rFonts w:ascii="Times New Roman" w:hAnsi="Times New Roman" w:cs="Times New Roman"/>
        </w:rPr>
        <w:t>El IDE utilizado para subir los archivos binarios, debugge</w:t>
      </w:r>
      <w:r w:rsidR="00792D4F" w:rsidRPr="00010F81">
        <w:rPr>
          <w:rFonts w:ascii="Times New Roman" w:hAnsi="Times New Roman" w:cs="Times New Roman"/>
        </w:rPr>
        <w:t>a</w:t>
      </w:r>
      <w:r w:rsidRPr="00010F81">
        <w:rPr>
          <w:rFonts w:ascii="Times New Roman" w:hAnsi="Times New Roman" w:cs="Times New Roman"/>
        </w:rPr>
        <w:t xml:space="preserve">r y desarrollar el software para la placa Discovery-STM32F4 fue el Atollic. Este software está basado en el IDE Eclipse y es distribuido gratuitamente por la compañía ST. </w:t>
      </w:r>
    </w:p>
    <w:p w14:paraId="66A9B6D1" w14:textId="77777777" w:rsidR="001A1682" w:rsidRPr="00010F81" w:rsidRDefault="001A1682" w:rsidP="00010F81">
      <w:pPr>
        <w:pStyle w:val="Prrafodelista"/>
        <w:jc w:val="both"/>
        <w:rPr>
          <w:rFonts w:ascii="Times New Roman" w:hAnsi="Times New Roman" w:cs="Times New Roman"/>
        </w:rPr>
      </w:pPr>
    </w:p>
    <w:p w14:paraId="411FF749" w14:textId="4C5579B1" w:rsidR="005F6008" w:rsidRPr="00010F81" w:rsidRDefault="001A1682" w:rsidP="00010F81">
      <w:pPr>
        <w:pStyle w:val="Prrafodelista"/>
        <w:tabs>
          <w:tab w:val="left" w:pos="284"/>
        </w:tabs>
        <w:ind w:left="284"/>
        <w:rPr>
          <w:rFonts w:ascii="Times New Roman" w:hAnsi="Times New Roman" w:cs="Times New Roman"/>
        </w:rPr>
      </w:pPr>
      <w:r w:rsidRPr="00010F81">
        <w:rPr>
          <w:rFonts w:ascii="Times New Roman" w:hAnsi="Times New Roman" w:cs="Times New Roman"/>
        </w:rPr>
        <w:t>3.</w:t>
      </w:r>
      <w:r w:rsidR="00792D4F" w:rsidRPr="00010F81">
        <w:rPr>
          <w:rFonts w:ascii="Times New Roman" w:hAnsi="Times New Roman" w:cs="Times New Roman"/>
        </w:rPr>
        <w:t>1</w:t>
      </w:r>
      <w:r w:rsidRPr="00010F81">
        <w:rPr>
          <w:rFonts w:ascii="Times New Roman" w:hAnsi="Times New Roman" w:cs="Times New Roman"/>
        </w:rPr>
        <w:t>.3 Texas instruments FSM generator.</w:t>
      </w:r>
      <w:r w:rsidR="005F6008" w:rsidRPr="00010F81">
        <w:rPr>
          <w:rFonts w:ascii="Times New Roman" w:hAnsi="Times New Roman" w:cs="Times New Roman"/>
        </w:rPr>
        <w:br/>
      </w:r>
    </w:p>
    <w:p w14:paraId="6A553CF7" w14:textId="77777777" w:rsidR="001A1682" w:rsidRPr="00010F81" w:rsidRDefault="001A1682" w:rsidP="00010F81">
      <w:pPr>
        <w:pStyle w:val="Prrafodelista"/>
        <w:ind w:left="284" w:firstLine="567"/>
        <w:jc w:val="both"/>
        <w:rPr>
          <w:rFonts w:ascii="Times New Roman" w:hAnsi="Times New Roman" w:cs="Times New Roman"/>
        </w:rPr>
      </w:pPr>
      <w:r w:rsidRPr="00010F81">
        <w:rPr>
          <w:rFonts w:ascii="Times New Roman" w:hAnsi="Times New Roman" w:cs="Times New Roman"/>
        </w:rPr>
        <w:t>Este generador de máquinas de estado en un archivo .xlsx (hoja de cálculo) el cual se utilizó para generar el menú del sistema. En este archivo se pueden ingresar los eventos y estados deseados de una máquina de estados, crear la tabla de transición de estados y generar dos archivos .h y uno .c donde se encuentra la máquina de estados propiamente dicha. Luego solo basta con añadirla a cualquier proyecto y utilizarla.</w:t>
      </w:r>
    </w:p>
    <w:p w14:paraId="2C3F6DB7" w14:textId="77777777" w:rsidR="001A1682" w:rsidRPr="00010F81" w:rsidRDefault="001A1682" w:rsidP="00010F81">
      <w:pPr>
        <w:ind w:left="720"/>
        <w:contextualSpacing/>
        <w:jc w:val="both"/>
        <w:rPr>
          <w:rFonts w:ascii="Times New Roman" w:hAnsi="Times New Roman" w:cs="Times New Roman"/>
          <w:i/>
        </w:rPr>
      </w:pPr>
    </w:p>
    <w:p w14:paraId="2DE615C5" w14:textId="20985D2F" w:rsidR="00A70EBA" w:rsidRPr="00010F81" w:rsidRDefault="00451405" w:rsidP="00010F81">
      <w:pPr>
        <w:jc w:val="both"/>
        <w:rPr>
          <w:rFonts w:ascii="Times New Roman" w:hAnsi="Times New Roman" w:cs="Times New Roman"/>
          <w:i/>
        </w:rPr>
      </w:pPr>
      <w:r w:rsidRPr="00010F81">
        <w:rPr>
          <w:rFonts w:ascii="Times New Roman" w:hAnsi="Times New Roman" w:cs="Times New Roman"/>
          <w:i/>
        </w:rPr>
        <w:t>3.</w:t>
      </w:r>
      <w:r w:rsidR="00792D4F" w:rsidRPr="00010F81">
        <w:rPr>
          <w:rFonts w:ascii="Times New Roman" w:hAnsi="Times New Roman" w:cs="Times New Roman"/>
          <w:i/>
        </w:rPr>
        <w:t>2</w:t>
      </w:r>
      <w:r w:rsidRPr="00010F81">
        <w:rPr>
          <w:rFonts w:ascii="Times New Roman" w:hAnsi="Times New Roman" w:cs="Times New Roman"/>
          <w:i/>
        </w:rPr>
        <w:t xml:space="preserve"> Software microcontrolador</w:t>
      </w:r>
    </w:p>
    <w:p w14:paraId="6EDDE833" w14:textId="689B22FB" w:rsidR="00A70EBA" w:rsidRPr="00010F81" w:rsidRDefault="00451405" w:rsidP="00010F81">
      <w:pPr>
        <w:ind w:firstLine="567"/>
        <w:jc w:val="both"/>
        <w:rPr>
          <w:rFonts w:ascii="Times New Roman" w:hAnsi="Times New Roman" w:cs="Times New Roman"/>
        </w:rPr>
      </w:pPr>
      <w:r w:rsidRPr="00010F81">
        <w:rPr>
          <w:rFonts w:ascii="Times New Roman" w:hAnsi="Times New Roman" w:cs="Times New Roman"/>
        </w:rPr>
        <w:t xml:space="preserve">A la hora de estructurar el programa se eligió un sistema con un reloj </w:t>
      </w:r>
      <w:r w:rsidR="00E37029" w:rsidRPr="00010F81">
        <w:rPr>
          <w:rFonts w:ascii="Times New Roman" w:hAnsi="Times New Roman" w:cs="Times New Roman"/>
        </w:rPr>
        <w:t>principal, eventos</w:t>
      </w:r>
      <w:r w:rsidRPr="00010F81">
        <w:rPr>
          <w:rFonts w:ascii="Times New Roman" w:hAnsi="Times New Roman" w:cs="Times New Roman"/>
        </w:rPr>
        <w:t xml:space="preserve">, tareas, contadores </w:t>
      </w:r>
      <w:r w:rsidR="00E37029" w:rsidRPr="00010F81">
        <w:rPr>
          <w:rFonts w:ascii="Times New Roman" w:hAnsi="Times New Roman" w:cs="Times New Roman"/>
        </w:rPr>
        <w:t>y un</w:t>
      </w:r>
      <w:r w:rsidRPr="00010F81">
        <w:rPr>
          <w:rFonts w:ascii="Times New Roman" w:hAnsi="Times New Roman" w:cs="Times New Roman"/>
        </w:rPr>
        <w:t xml:space="preserve"> despachador de tareas. Así, cada tarea se ejecuta cada cierto tiempo (asignado a cada tarea) y una rutina de interrupción controla los contadores, </w:t>
      </w:r>
      <w:r w:rsidR="00E37029" w:rsidRPr="00010F81">
        <w:rPr>
          <w:rFonts w:ascii="Times New Roman" w:hAnsi="Times New Roman" w:cs="Times New Roman"/>
        </w:rPr>
        <w:t>que,</w:t>
      </w:r>
      <w:r w:rsidRPr="00010F81">
        <w:rPr>
          <w:rFonts w:ascii="Times New Roman" w:hAnsi="Times New Roman" w:cs="Times New Roman"/>
        </w:rPr>
        <w:t xml:space="preserve"> al vencerse, levantan una bandera de evento la cual permite la ejecución de la tarea.</w:t>
      </w:r>
    </w:p>
    <w:p w14:paraId="5221F139" w14:textId="77777777" w:rsidR="00A70EBA" w:rsidRPr="00010F81" w:rsidRDefault="00451405" w:rsidP="00010F81">
      <w:pPr>
        <w:ind w:firstLine="567"/>
        <w:jc w:val="both"/>
        <w:rPr>
          <w:rFonts w:ascii="Times New Roman" w:hAnsi="Times New Roman" w:cs="Times New Roman"/>
        </w:rPr>
      </w:pPr>
      <w:r w:rsidRPr="00010F81">
        <w:rPr>
          <w:rFonts w:ascii="Times New Roman" w:hAnsi="Times New Roman" w:cs="Times New Roman"/>
        </w:rPr>
        <w:t xml:space="preserve">Cada </w:t>
      </w:r>
      <w:r w:rsidRPr="00010F81">
        <w:rPr>
          <w:rFonts w:ascii="Times New Roman" w:hAnsi="Times New Roman" w:cs="Times New Roman"/>
          <w:i/>
        </w:rPr>
        <w:t>x</w:t>
      </w:r>
      <w:r w:rsidRPr="00010F81">
        <w:rPr>
          <w:rFonts w:ascii="Times New Roman" w:hAnsi="Times New Roman" w:cs="Times New Roman"/>
        </w:rPr>
        <w:t xml:space="preserve"> tiempo una interrupción de sistema (Systick) se dispara y llama a una función encargada de controlar los contadores asignados a cada tarea (función task_handler). Esta función es la encargada de levantar banderas de eventos las cuales habilitan la ejecución de una tarea en el plano principal. En la figura 3.1 se muestra un diagrama de bloques con el concepto del software.</w:t>
      </w:r>
    </w:p>
    <w:p w14:paraId="7B300BEB" w14:textId="77777777" w:rsidR="00A70EBA" w:rsidRPr="00010F81" w:rsidRDefault="00451405" w:rsidP="00010F81">
      <w:pPr>
        <w:ind w:firstLine="567"/>
        <w:jc w:val="both"/>
        <w:rPr>
          <w:rFonts w:ascii="Times New Roman" w:hAnsi="Times New Roman" w:cs="Times New Roman"/>
        </w:rPr>
      </w:pPr>
      <w:r w:rsidRPr="00010F81">
        <w:rPr>
          <w:rFonts w:ascii="Times New Roman" w:hAnsi="Times New Roman" w:cs="Times New Roman"/>
        </w:rPr>
        <w:t xml:space="preserve">En primer plano, se ejecuta un despachador de tareas el cual es interrumpido por el </w:t>
      </w:r>
      <w:r w:rsidRPr="00010F81">
        <w:rPr>
          <w:rFonts w:ascii="Times New Roman" w:hAnsi="Times New Roman" w:cs="Times New Roman"/>
          <w:i/>
        </w:rPr>
        <w:t>systick</w:t>
      </w:r>
      <w:r w:rsidRPr="00010F81">
        <w:rPr>
          <w:rFonts w:ascii="Times New Roman" w:hAnsi="Times New Roman" w:cs="Times New Roman"/>
        </w:rPr>
        <w:t xml:space="preserve">. Este despachador ejecuta las tareas sólo si el evento fue disparado por el </w:t>
      </w:r>
      <w:r w:rsidRPr="00010F81">
        <w:rPr>
          <w:rFonts w:ascii="Times New Roman" w:hAnsi="Times New Roman" w:cs="Times New Roman"/>
          <w:i/>
        </w:rPr>
        <w:t>task_handler()</w:t>
      </w:r>
      <w:r w:rsidRPr="00010F81">
        <w:rPr>
          <w:rFonts w:ascii="Times New Roman" w:hAnsi="Times New Roman" w:cs="Times New Roman"/>
        </w:rPr>
        <w:t>.</w:t>
      </w:r>
    </w:p>
    <w:p w14:paraId="7D462C01" w14:textId="258E7D95" w:rsidR="00A70EBA" w:rsidRPr="00010F81" w:rsidRDefault="00010F81" w:rsidP="00010F81">
      <w:pPr>
        <w:ind w:firstLine="567"/>
        <w:jc w:val="both"/>
        <w:rPr>
          <w:rFonts w:ascii="Times New Roman" w:hAnsi="Times New Roman" w:cs="Times New Roman"/>
        </w:rPr>
      </w:pPr>
      <w:r>
        <w:rPr>
          <w:noProof/>
        </w:rPr>
        <w:lastRenderedPageBreak/>
        <mc:AlternateContent>
          <mc:Choice Requires="wps">
            <w:drawing>
              <wp:anchor distT="0" distB="0" distL="114300" distR="114300" simplePos="0" relativeHeight="251678208" behindDoc="0" locked="0" layoutInCell="1" allowOverlap="1" wp14:anchorId="29316AB7" wp14:editId="0003D415">
                <wp:simplePos x="0" y="0"/>
                <wp:positionH relativeFrom="column">
                  <wp:posOffset>28575</wp:posOffset>
                </wp:positionH>
                <wp:positionV relativeFrom="paragraph">
                  <wp:posOffset>3209618</wp:posOffset>
                </wp:positionV>
                <wp:extent cx="5353050" cy="635"/>
                <wp:effectExtent l="0" t="0" r="0" b="0"/>
                <wp:wrapTopAndBottom/>
                <wp:docPr id="6" name="Cuadro de texto 6"/>
                <wp:cNvGraphicFramePr/>
                <a:graphic xmlns:a="http://schemas.openxmlformats.org/drawingml/2006/main">
                  <a:graphicData uri="http://schemas.microsoft.com/office/word/2010/wordprocessingShape">
                    <wps:wsp>
                      <wps:cNvSpPr txBox="1"/>
                      <wps:spPr>
                        <a:xfrm>
                          <a:off x="0" y="0"/>
                          <a:ext cx="5353050" cy="635"/>
                        </a:xfrm>
                        <a:prstGeom prst="rect">
                          <a:avLst/>
                        </a:prstGeom>
                        <a:solidFill>
                          <a:prstClr val="white"/>
                        </a:solidFill>
                        <a:ln>
                          <a:noFill/>
                        </a:ln>
                      </wps:spPr>
                      <wps:txbx>
                        <w:txbxContent>
                          <w:p w14:paraId="381C7D6B" w14:textId="29682C89" w:rsidR="0001285A" w:rsidRPr="00010F81" w:rsidRDefault="0001285A" w:rsidP="00E37029">
                            <w:pPr>
                              <w:pStyle w:val="Descripcin"/>
                              <w:jc w:val="center"/>
                              <w:rPr>
                                <w:rFonts w:ascii="Times New Roman" w:hAnsi="Times New Roman" w:cs="Times New Roman"/>
                                <w:color w:val="7F7F7F" w:themeColor="text1" w:themeTint="80"/>
                                <w:sz w:val="20"/>
                                <w:szCs w:val="22"/>
                              </w:rPr>
                            </w:pPr>
                            <w:r w:rsidRPr="00010F81">
                              <w:rPr>
                                <w:rFonts w:ascii="Times New Roman" w:hAnsi="Times New Roman" w:cs="Times New Roman"/>
                                <w:color w:val="7F7F7F" w:themeColor="text1" w:themeTint="80"/>
                                <w:sz w:val="20"/>
                                <w:szCs w:val="22"/>
                              </w:rPr>
                              <w:t>Figura 3.1 Sistema de tareas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16AB7" id="Cuadro de texto 6" o:spid="_x0000_s1072" type="#_x0000_t202" style="position:absolute;left:0;text-align:left;margin-left:2.25pt;margin-top:252.75pt;width:421.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" stroked="f">
                <v:textbox style="mso-fit-shape-to-text:t" inset="0,0,0,0">
                  <w:txbxContent>
                    <w:p w14:paraId="381C7D6B" w14:textId="29682C89" w:rsidR="0001285A" w:rsidRPr="00010F81" w:rsidRDefault="0001285A" w:rsidP="00E37029">
                      <w:pPr>
                        <w:pStyle w:val="Descripcin"/>
                        <w:jc w:val="center"/>
                        <w:rPr>
                          <w:rFonts w:ascii="Times New Roman" w:hAnsi="Times New Roman" w:cs="Times New Roman"/>
                          <w:color w:val="7F7F7F" w:themeColor="text1" w:themeTint="80"/>
                          <w:sz w:val="20"/>
                          <w:szCs w:val="22"/>
                        </w:rPr>
                      </w:pPr>
                      <w:r w:rsidRPr="00010F81">
                        <w:rPr>
                          <w:rFonts w:ascii="Times New Roman" w:hAnsi="Times New Roman" w:cs="Times New Roman"/>
                          <w:color w:val="7F7F7F" w:themeColor="text1" w:themeTint="80"/>
                          <w:sz w:val="20"/>
                          <w:szCs w:val="22"/>
                        </w:rPr>
                        <w:t>Figura 3.1 Sistema de tareas</w:t>
                      </w:r>
                    </w:p>
                  </w:txbxContent>
                </v:textbox>
                <w10:wrap type="topAndBottom"/>
              </v:shape>
            </w:pict>
          </mc:Fallback>
        </mc:AlternateContent>
      </w:r>
      <w:r>
        <w:rPr>
          <w:noProof/>
        </w:rPr>
        <w:drawing>
          <wp:anchor distT="114300" distB="114300" distL="114300" distR="114300" simplePos="0" relativeHeight="251646464" behindDoc="0" locked="0" layoutInCell="1" hidden="0" allowOverlap="1" wp14:anchorId="24B7BB06" wp14:editId="2C55A792">
            <wp:simplePos x="0" y="0"/>
            <wp:positionH relativeFrom="column">
              <wp:posOffset>28575</wp:posOffset>
            </wp:positionH>
            <wp:positionV relativeFrom="paragraph">
              <wp:posOffset>61</wp:posOffset>
            </wp:positionV>
            <wp:extent cx="5353050" cy="3200400"/>
            <wp:effectExtent l="0" t="0" r="0" b="0"/>
            <wp:wrapTopAndBottom distT="114300" distB="11430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5353050" cy="3200400"/>
                    </a:xfrm>
                    <a:prstGeom prst="rect">
                      <a:avLst/>
                    </a:prstGeom>
                    <a:ln/>
                  </pic:spPr>
                </pic:pic>
              </a:graphicData>
            </a:graphic>
          </wp:anchor>
        </w:drawing>
      </w:r>
      <w:r w:rsidR="00451405">
        <w:tab/>
      </w:r>
      <w:r w:rsidR="00E37029" w:rsidRPr="00010F81">
        <w:rPr>
          <w:rFonts w:ascii="Times New Roman" w:hAnsi="Times New Roman" w:cs="Times New Roman"/>
        </w:rPr>
        <w:t>Además,</w:t>
      </w:r>
      <w:r w:rsidR="00451405" w:rsidRPr="00010F81">
        <w:rPr>
          <w:rFonts w:ascii="Times New Roman" w:hAnsi="Times New Roman" w:cs="Times New Roman"/>
        </w:rPr>
        <w:t xml:space="preserve"> se utilizan otros recursos del hardware. En la </w:t>
      </w:r>
      <w:r w:rsidR="00E37029" w:rsidRPr="00010F81">
        <w:rPr>
          <w:rFonts w:ascii="Times New Roman" w:hAnsi="Times New Roman" w:cs="Times New Roman"/>
        </w:rPr>
        <w:t>siguiente tabla</w:t>
      </w:r>
      <w:r w:rsidR="00451405" w:rsidRPr="00010F81">
        <w:rPr>
          <w:rFonts w:ascii="Times New Roman" w:hAnsi="Times New Roman" w:cs="Times New Roman"/>
        </w:rPr>
        <w:t xml:space="preserve"> se muestran los recursos utilizados para cada sensor o interfaz y si posee o no interrupciones en el sistema.</w:t>
      </w:r>
    </w:p>
    <w:p w14:paraId="08132976" w14:textId="77777777" w:rsidR="00A70EBA" w:rsidRDefault="00A70EBA">
      <w:pPr>
        <w:ind w:left="720"/>
      </w:pPr>
    </w:p>
    <w:tbl>
      <w:tblPr>
        <w:tblStyle w:val="a"/>
        <w:tblW w:w="7784"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4"/>
        <w:gridCol w:w="2595"/>
        <w:gridCol w:w="2595"/>
      </w:tblGrid>
      <w:tr w:rsidR="00A70EBA" w14:paraId="0295943B" w14:textId="77777777">
        <w:tc>
          <w:tcPr>
            <w:tcW w:w="2594" w:type="dxa"/>
            <w:shd w:val="clear" w:color="auto" w:fill="auto"/>
            <w:tcMar>
              <w:top w:w="100" w:type="dxa"/>
              <w:left w:w="100" w:type="dxa"/>
              <w:bottom w:w="100" w:type="dxa"/>
              <w:right w:w="100" w:type="dxa"/>
            </w:tcMar>
          </w:tcPr>
          <w:p w14:paraId="622A5A86" w14:textId="77777777"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Sensor/Interfaz</w:t>
            </w:r>
          </w:p>
        </w:tc>
        <w:tc>
          <w:tcPr>
            <w:tcW w:w="2594" w:type="dxa"/>
            <w:shd w:val="clear" w:color="auto" w:fill="auto"/>
            <w:tcMar>
              <w:top w:w="100" w:type="dxa"/>
              <w:left w:w="100" w:type="dxa"/>
              <w:bottom w:w="100" w:type="dxa"/>
              <w:right w:w="100" w:type="dxa"/>
            </w:tcMar>
          </w:tcPr>
          <w:p w14:paraId="0DDFAB89" w14:textId="77777777"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Recurso STM32F4</w:t>
            </w:r>
          </w:p>
        </w:tc>
        <w:tc>
          <w:tcPr>
            <w:tcW w:w="2594" w:type="dxa"/>
            <w:shd w:val="clear" w:color="auto" w:fill="auto"/>
            <w:tcMar>
              <w:top w:w="100" w:type="dxa"/>
              <w:left w:w="100" w:type="dxa"/>
              <w:bottom w:w="100" w:type="dxa"/>
              <w:right w:w="100" w:type="dxa"/>
            </w:tcMar>
          </w:tcPr>
          <w:p w14:paraId="58C46CFA" w14:textId="77777777"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Interrupciones</w:t>
            </w:r>
          </w:p>
        </w:tc>
      </w:tr>
      <w:tr w:rsidR="00A70EBA" w14:paraId="4A8B943C" w14:textId="77777777">
        <w:tc>
          <w:tcPr>
            <w:tcW w:w="2594" w:type="dxa"/>
            <w:shd w:val="clear" w:color="auto" w:fill="auto"/>
            <w:tcMar>
              <w:top w:w="100" w:type="dxa"/>
              <w:left w:w="100" w:type="dxa"/>
              <w:bottom w:w="100" w:type="dxa"/>
              <w:right w:w="100" w:type="dxa"/>
            </w:tcMar>
          </w:tcPr>
          <w:p w14:paraId="3F645401" w14:textId="77777777"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RS232</w:t>
            </w:r>
          </w:p>
        </w:tc>
        <w:tc>
          <w:tcPr>
            <w:tcW w:w="2594" w:type="dxa"/>
            <w:shd w:val="clear" w:color="auto" w:fill="auto"/>
            <w:tcMar>
              <w:top w:w="100" w:type="dxa"/>
              <w:left w:w="100" w:type="dxa"/>
              <w:bottom w:w="100" w:type="dxa"/>
              <w:right w:w="100" w:type="dxa"/>
            </w:tcMar>
          </w:tcPr>
          <w:p w14:paraId="06F78987" w14:textId="77777777"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USART</w:t>
            </w:r>
          </w:p>
        </w:tc>
        <w:tc>
          <w:tcPr>
            <w:tcW w:w="2594" w:type="dxa"/>
            <w:shd w:val="clear" w:color="auto" w:fill="auto"/>
            <w:tcMar>
              <w:top w:w="100" w:type="dxa"/>
              <w:left w:w="100" w:type="dxa"/>
              <w:bottom w:w="100" w:type="dxa"/>
              <w:right w:w="100" w:type="dxa"/>
            </w:tcMar>
          </w:tcPr>
          <w:p w14:paraId="6163BE62" w14:textId="77777777"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SI</w:t>
            </w:r>
          </w:p>
        </w:tc>
      </w:tr>
      <w:tr w:rsidR="00A70EBA" w14:paraId="09D0B892" w14:textId="77777777">
        <w:tc>
          <w:tcPr>
            <w:tcW w:w="2594" w:type="dxa"/>
            <w:shd w:val="clear" w:color="auto" w:fill="auto"/>
            <w:tcMar>
              <w:top w:w="100" w:type="dxa"/>
              <w:left w:w="100" w:type="dxa"/>
              <w:bottom w:w="100" w:type="dxa"/>
              <w:right w:w="100" w:type="dxa"/>
            </w:tcMar>
          </w:tcPr>
          <w:p w14:paraId="67C2AB72" w14:textId="77777777"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DHT11</w:t>
            </w:r>
          </w:p>
        </w:tc>
        <w:tc>
          <w:tcPr>
            <w:tcW w:w="2594" w:type="dxa"/>
            <w:shd w:val="clear" w:color="auto" w:fill="auto"/>
            <w:tcMar>
              <w:top w:w="100" w:type="dxa"/>
              <w:left w:w="100" w:type="dxa"/>
              <w:bottom w:w="100" w:type="dxa"/>
              <w:right w:w="100" w:type="dxa"/>
            </w:tcMar>
          </w:tcPr>
          <w:p w14:paraId="3238129A" w14:textId="443E5FB6"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 xml:space="preserve">GPIO y Timer </w:t>
            </w:r>
            <w:r w:rsidR="00E37029" w:rsidRPr="00010F81">
              <w:rPr>
                <w:rFonts w:ascii="Times New Roman" w:hAnsi="Times New Roman" w:cs="Times New Roman"/>
              </w:rPr>
              <w:t>5</w:t>
            </w:r>
          </w:p>
        </w:tc>
        <w:tc>
          <w:tcPr>
            <w:tcW w:w="2594" w:type="dxa"/>
            <w:shd w:val="clear" w:color="auto" w:fill="auto"/>
            <w:tcMar>
              <w:top w:w="100" w:type="dxa"/>
              <w:left w:w="100" w:type="dxa"/>
              <w:bottom w:w="100" w:type="dxa"/>
              <w:right w:w="100" w:type="dxa"/>
            </w:tcMar>
          </w:tcPr>
          <w:p w14:paraId="2C2E5DC9" w14:textId="77777777"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SI</w:t>
            </w:r>
          </w:p>
        </w:tc>
      </w:tr>
      <w:tr w:rsidR="00A70EBA" w14:paraId="3559C58D" w14:textId="77777777">
        <w:tc>
          <w:tcPr>
            <w:tcW w:w="2594" w:type="dxa"/>
            <w:shd w:val="clear" w:color="auto" w:fill="auto"/>
            <w:tcMar>
              <w:top w:w="100" w:type="dxa"/>
              <w:left w:w="100" w:type="dxa"/>
              <w:bottom w:w="100" w:type="dxa"/>
              <w:right w:w="100" w:type="dxa"/>
            </w:tcMar>
          </w:tcPr>
          <w:p w14:paraId="274576A2" w14:textId="77777777"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YL-69</w:t>
            </w:r>
          </w:p>
        </w:tc>
        <w:tc>
          <w:tcPr>
            <w:tcW w:w="2594" w:type="dxa"/>
            <w:shd w:val="clear" w:color="auto" w:fill="auto"/>
            <w:tcMar>
              <w:top w:w="100" w:type="dxa"/>
              <w:left w:w="100" w:type="dxa"/>
              <w:bottom w:w="100" w:type="dxa"/>
              <w:right w:w="100" w:type="dxa"/>
            </w:tcMar>
          </w:tcPr>
          <w:p w14:paraId="2EE4E42B" w14:textId="77777777"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ADC</w:t>
            </w:r>
          </w:p>
        </w:tc>
        <w:tc>
          <w:tcPr>
            <w:tcW w:w="2594" w:type="dxa"/>
            <w:shd w:val="clear" w:color="auto" w:fill="auto"/>
            <w:tcMar>
              <w:top w:w="100" w:type="dxa"/>
              <w:left w:w="100" w:type="dxa"/>
              <w:bottom w:w="100" w:type="dxa"/>
              <w:right w:w="100" w:type="dxa"/>
            </w:tcMar>
          </w:tcPr>
          <w:p w14:paraId="1E120BC2" w14:textId="77777777"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NO</w:t>
            </w:r>
          </w:p>
        </w:tc>
      </w:tr>
      <w:tr w:rsidR="00A70EBA" w14:paraId="7A6300DA" w14:textId="77777777">
        <w:tc>
          <w:tcPr>
            <w:tcW w:w="2594" w:type="dxa"/>
            <w:shd w:val="clear" w:color="auto" w:fill="auto"/>
            <w:tcMar>
              <w:top w:w="100" w:type="dxa"/>
              <w:left w:w="100" w:type="dxa"/>
              <w:bottom w:w="100" w:type="dxa"/>
              <w:right w:w="100" w:type="dxa"/>
            </w:tcMar>
          </w:tcPr>
          <w:p w14:paraId="4FFC9547" w14:textId="77777777" w:rsidR="00A70EBA" w:rsidRPr="00010F81" w:rsidRDefault="00451405" w:rsidP="00010F81">
            <w:pPr>
              <w:widowControl w:val="0"/>
              <w:spacing w:after="0" w:line="240" w:lineRule="auto"/>
              <w:jc w:val="center"/>
              <w:rPr>
                <w:rFonts w:ascii="Times New Roman" w:hAnsi="Times New Roman" w:cs="Times New Roman"/>
              </w:rPr>
            </w:pPr>
            <w:r w:rsidRPr="00010F81">
              <w:rPr>
                <w:rFonts w:ascii="Times New Roman" w:hAnsi="Times New Roman" w:cs="Times New Roman"/>
              </w:rPr>
              <w:t>LDR</w:t>
            </w:r>
          </w:p>
        </w:tc>
        <w:tc>
          <w:tcPr>
            <w:tcW w:w="2594" w:type="dxa"/>
            <w:shd w:val="clear" w:color="auto" w:fill="auto"/>
            <w:tcMar>
              <w:top w:w="100" w:type="dxa"/>
              <w:left w:w="100" w:type="dxa"/>
              <w:bottom w:w="100" w:type="dxa"/>
              <w:right w:w="100" w:type="dxa"/>
            </w:tcMar>
          </w:tcPr>
          <w:p w14:paraId="27F7A394" w14:textId="77777777" w:rsidR="00A70EBA" w:rsidRPr="00010F81" w:rsidRDefault="00451405" w:rsidP="00010F81">
            <w:pPr>
              <w:widowControl w:val="0"/>
              <w:spacing w:after="0" w:line="240" w:lineRule="auto"/>
              <w:jc w:val="center"/>
              <w:rPr>
                <w:rFonts w:ascii="Times New Roman" w:hAnsi="Times New Roman" w:cs="Times New Roman"/>
              </w:rPr>
            </w:pPr>
            <w:r w:rsidRPr="00010F81">
              <w:rPr>
                <w:rFonts w:ascii="Times New Roman" w:hAnsi="Times New Roman" w:cs="Times New Roman"/>
              </w:rPr>
              <w:t>ADC</w:t>
            </w:r>
          </w:p>
        </w:tc>
        <w:tc>
          <w:tcPr>
            <w:tcW w:w="2594" w:type="dxa"/>
            <w:shd w:val="clear" w:color="auto" w:fill="auto"/>
            <w:tcMar>
              <w:top w:w="100" w:type="dxa"/>
              <w:left w:w="100" w:type="dxa"/>
              <w:bottom w:w="100" w:type="dxa"/>
              <w:right w:w="100" w:type="dxa"/>
            </w:tcMar>
          </w:tcPr>
          <w:p w14:paraId="624B35FC" w14:textId="77777777" w:rsidR="00A70EBA" w:rsidRPr="00010F81" w:rsidRDefault="00451405" w:rsidP="00010F81">
            <w:pPr>
              <w:widowControl w:val="0"/>
              <w:spacing w:after="0" w:line="240" w:lineRule="auto"/>
              <w:jc w:val="center"/>
              <w:rPr>
                <w:rFonts w:ascii="Times New Roman" w:hAnsi="Times New Roman" w:cs="Times New Roman"/>
              </w:rPr>
            </w:pPr>
            <w:r w:rsidRPr="00010F81">
              <w:rPr>
                <w:rFonts w:ascii="Times New Roman" w:hAnsi="Times New Roman" w:cs="Times New Roman"/>
              </w:rPr>
              <w:t>NO</w:t>
            </w:r>
          </w:p>
        </w:tc>
      </w:tr>
      <w:tr w:rsidR="00A70EBA" w14:paraId="5DF58431" w14:textId="77777777">
        <w:tc>
          <w:tcPr>
            <w:tcW w:w="2594" w:type="dxa"/>
            <w:shd w:val="clear" w:color="auto" w:fill="auto"/>
            <w:tcMar>
              <w:top w:w="100" w:type="dxa"/>
              <w:left w:w="100" w:type="dxa"/>
              <w:bottom w:w="100" w:type="dxa"/>
              <w:right w:w="100" w:type="dxa"/>
            </w:tcMar>
          </w:tcPr>
          <w:p w14:paraId="43249226" w14:textId="77777777"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Relés</w:t>
            </w:r>
          </w:p>
        </w:tc>
        <w:tc>
          <w:tcPr>
            <w:tcW w:w="2594" w:type="dxa"/>
            <w:shd w:val="clear" w:color="auto" w:fill="auto"/>
            <w:tcMar>
              <w:top w:w="100" w:type="dxa"/>
              <w:left w:w="100" w:type="dxa"/>
              <w:bottom w:w="100" w:type="dxa"/>
              <w:right w:w="100" w:type="dxa"/>
            </w:tcMar>
          </w:tcPr>
          <w:p w14:paraId="6D078575" w14:textId="77777777"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GPIO</w:t>
            </w:r>
          </w:p>
        </w:tc>
        <w:tc>
          <w:tcPr>
            <w:tcW w:w="2594" w:type="dxa"/>
            <w:shd w:val="clear" w:color="auto" w:fill="auto"/>
            <w:tcMar>
              <w:top w:w="100" w:type="dxa"/>
              <w:left w:w="100" w:type="dxa"/>
              <w:bottom w:w="100" w:type="dxa"/>
              <w:right w:w="100" w:type="dxa"/>
            </w:tcMar>
          </w:tcPr>
          <w:p w14:paraId="5497C88C" w14:textId="77777777"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NO</w:t>
            </w:r>
          </w:p>
        </w:tc>
      </w:tr>
      <w:tr w:rsidR="00A70EBA" w14:paraId="699F42BB" w14:textId="77777777">
        <w:tc>
          <w:tcPr>
            <w:tcW w:w="2594" w:type="dxa"/>
            <w:shd w:val="clear" w:color="auto" w:fill="auto"/>
            <w:tcMar>
              <w:top w:w="100" w:type="dxa"/>
              <w:left w:w="100" w:type="dxa"/>
              <w:bottom w:w="100" w:type="dxa"/>
              <w:right w:w="100" w:type="dxa"/>
            </w:tcMar>
          </w:tcPr>
          <w:p w14:paraId="2EDD23C5" w14:textId="77777777"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Botones</w:t>
            </w:r>
          </w:p>
        </w:tc>
        <w:tc>
          <w:tcPr>
            <w:tcW w:w="2594" w:type="dxa"/>
            <w:shd w:val="clear" w:color="auto" w:fill="auto"/>
            <w:tcMar>
              <w:top w:w="100" w:type="dxa"/>
              <w:left w:w="100" w:type="dxa"/>
              <w:bottom w:w="100" w:type="dxa"/>
              <w:right w:w="100" w:type="dxa"/>
            </w:tcMar>
          </w:tcPr>
          <w:p w14:paraId="74B1F97B" w14:textId="77777777"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GPIO</w:t>
            </w:r>
          </w:p>
        </w:tc>
        <w:tc>
          <w:tcPr>
            <w:tcW w:w="2594" w:type="dxa"/>
            <w:shd w:val="clear" w:color="auto" w:fill="auto"/>
            <w:tcMar>
              <w:top w:w="100" w:type="dxa"/>
              <w:left w:w="100" w:type="dxa"/>
              <w:bottom w:w="100" w:type="dxa"/>
              <w:right w:w="100" w:type="dxa"/>
            </w:tcMar>
          </w:tcPr>
          <w:p w14:paraId="6ABCD75F" w14:textId="77777777"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NO</w:t>
            </w:r>
          </w:p>
        </w:tc>
      </w:tr>
      <w:tr w:rsidR="00A70EBA" w14:paraId="3229FCC8" w14:textId="77777777">
        <w:tc>
          <w:tcPr>
            <w:tcW w:w="2594" w:type="dxa"/>
            <w:shd w:val="clear" w:color="auto" w:fill="auto"/>
            <w:tcMar>
              <w:top w:w="100" w:type="dxa"/>
              <w:left w:w="100" w:type="dxa"/>
              <w:bottom w:w="100" w:type="dxa"/>
              <w:right w:w="100" w:type="dxa"/>
            </w:tcMar>
          </w:tcPr>
          <w:p w14:paraId="1DCFFD5E" w14:textId="77777777"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Tarjeta SD</w:t>
            </w:r>
          </w:p>
        </w:tc>
        <w:tc>
          <w:tcPr>
            <w:tcW w:w="2594" w:type="dxa"/>
            <w:shd w:val="clear" w:color="auto" w:fill="auto"/>
            <w:tcMar>
              <w:top w:w="100" w:type="dxa"/>
              <w:left w:w="100" w:type="dxa"/>
              <w:bottom w:w="100" w:type="dxa"/>
              <w:right w:w="100" w:type="dxa"/>
            </w:tcMar>
          </w:tcPr>
          <w:p w14:paraId="4F37B52C" w14:textId="77777777"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SDIO</w:t>
            </w:r>
          </w:p>
        </w:tc>
        <w:tc>
          <w:tcPr>
            <w:tcW w:w="2594" w:type="dxa"/>
            <w:shd w:val="clear" w:color="auto" w:fill="auto"/>
            <w:tcMar>
              <w:top w:w="100" w:type="dxa"/>
              <w:left w:w="100" w:type="dxa"/>
              <w:bottom w:w="100" w:type="dxa"/>
              <w:right w:w="100" w:type="dxa"/>
            </w:tcMar>
          </w:tcPr>
          <w:p w14:paraId="272E3167" w14:textId="77777777"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NO</w:t>
            </w:r>
          </w:p>
        </w:tc>
      </w:tr>
      <w:tr w:rsidR="00A70EBA" w14:paraId="4F46FF1F" w14:textId="77777777">
        <w:tc>
          <w:tcPr>
            <w:tcW w:w="2594" w:type="dxa"/>
            <w:shd w:val="clear" w:color="auto" w:fill="auto"/>
            <w:tcMar>
              <w:top w:w="100" w:type="dxa"/>
              <w:left w:w="100" w:type="dxa"/>
              <w:bottom w:w="100" w:type="dxa"/>
              <w:right w:w="100" w:type="dxa"/>
            </w:tcMar>
          </w:tcPr>
          <w:p w14:paraId="0FD35F9F" w14:textId="77777777"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Motor paso a paso</w:t>
            </w:r>
          </w:p>
        </w:tc>
        <w:tc>
          <w:tcPr>
            <w:tcW w:w="2594" w:type="dxa"/>
            <w:shd w:val="clear" w:color="auto" w:fill="auto"/>
            <w:tcMar>
              <w:top w:w="100" w:type="dxa"/>
              <w:left w:w="100" w:type="dxa"/>
              <w:bottom w:w="100" w:type="dxa"/>
              <w:right w:w="100" w:type="dxa"/>
            </w:tcMar>
          </w:tcPr>
          <w:p w14:paraId="3B081DDF" w14:textId="6ABA01E1"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 xml:space="preserve">GPIO y Timer </w:t>
            </w:r>
            <w:r w:rsidR="00E37029" w:rsidRPr="00010F81">
              <w:rPr>
                <w:rFonts w:ascii="Times New Roman" w:hAnsi="Times New Roman" w:cs="Times New Roman"/>
              </w:rPr>
              <w:t>3</w:t>
            </w:r>
          </w:p>
        </w:tc>
        <w:tc>
          <w:tcPr>
            <w:tcW w:w="2594" w:type="dxa"/>
            <w:shd w:val="clear" w:color="auto" w:fill="auto"/>
            <w:tcMar>
              <w:top w:w="100" w:type="dxa"/>
              <w:left w:w="100" w:type="dxa"/>
              <w:bottom w:w="100" w:type="dxa"/>
              <w:right w:w="100" w:type="dxa"/>
            </w:tcMar>
          </w:tcPr>
          <w:p w14:paraId="416EB5F3" w14:textId="77777777"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SI</w:t>
            </w:r>
          </w:p>
        </w:tc>
      </w:tr>
      <w:tr w:rsidR="00A70EBA" w14:paraId="5CDE209D" w14:textId="77777777">
        <w:tc>
          <w:tcPr>
            <w:tcW w:w="2594" w:type="dxa"/>
            <w:shd w:val="clear" w:color="auto" w:fill="auto"/>
            <w:tcMar>
              <w:top w:w="100" w:type="dxa"/>
              <w:left w:w="100" w:type="dxa"/>
              <w:bottom w:w="100" w:type="dxa"/>
              <w:right w:w="100" w:type="dxa"/>
            </w:tcMar>
          </w:tcPr>
          <w:p w14:paraId="71B62BEA" w14:textId="77777777"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Ventilador</w:t>
            </w:r>
          </w:p>
        </w:tc>
        <w:tc>
          <w:tcPr>
            <w:tcW w:w="2594" w:type="dxa"/>
            <w:shd w:val="clear" w:color="auto" w:fill="auto"/>
            <w:tcMar>
              <w:top w:w="100" w:type="dxa"/>
              <w:left w:w="100" w:type="dxa"/>
              <w:bottom w:w="100" w:type="dxa"/>
              <w:right w:w="100" w:type="dxa"/>
            </w:tcMar>
          </w:tcPr>
          <w:p w14:paraId="74BFA02C" w14:textId="5706B5A7"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 xml:space="preserve">GPIO y Timer </w:t>
            </w:r>
            <w:r w:rsidR="00E37029" w:rsidRPr="00010F81">
              <w:rPr>
                <w:rFonts w:ascii="Times New Roman" w:hAnsi="Times New Roman" w:cs="Times New Roman"/>
              </w:rPr>
              <w:t>4</w:t>
            </w:r>
            <w:r w:rsidRPr="00010F81">
              <w:rPr>
                <w:rFonts w:ascii="Times New Roman" w:hAnsi="Times New Roman" w:cs="Times New Roman"/>
              </w:rPr>
              <w:t xml:space="preserve"> (PWM)</w:t>
            </w:r>
          </w:p>
        </w:tc>
        <w:tc>
          <w:tcPr>
            <w:tcW w:w="2594" w:type="dxa"/>
            <w:shd w:val="clear" w:color="auto" w:fill="auto"/>
            <w:tcMar>
              <w:top w:w="100" w:type="dxa"/>
              <w:left w:w="100" w:type="dxa"/>
              <w:bottom w:w="100" w:type="dxa"/>
              <w:right w:w="100" w:type="dxa"/>
            </w:tcMar>
          </w:tcPr>
          <w:p w14:paraId="7670B509" w14:textId="77777777"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SI</w:t>
            </w:r>
          </w:p>
        </w:tc>
      </w:tr>
      <w:tr w:rsidR="00A70EBA" w14:paraId="54BFE6F1" w14:textId="77777777">
        <w:tc>
          <w:tcPr>
            <w:tcW w:w="2594" w:type="dxa"/>
            <w:shd w:val="clear" w:color="auto" w:fill="auto"/>
            <w:tcMar>
              <w:top w:w="100" w:type="dxa"/>
              <w:left w:w="100" w:type="dxa"/>
              <w:bottom w:w="100" w:type="dxa"/>
              <w:right w:w="100" w:type="dxa"/>
            </w:tcMar>
          </w:tcPr>
          <w:p w14:paraId="50961B19" w14:textId="77777777"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Buzzer</w:t>
            </w:r>
          </w:p>
        </w:tc>
        <w:tc>
          <w:tcPr>
            <w:tcW w:w="2594" w:type="dxa"/>
            <w:shd w:val="clear" w:color="auto" w:fill="auto"/>
            <w:tcMar>
              <w:top w:w="100" w:type="dxa"/>
              <w:left w:w="100" w:type="dxa"/>
              <w:bottom w:w="100" w:type="dxa"/>
              <w:right w:w="100" w:type="dxa"/>
            </w:tcMar>
          </w:tcPr>
          <w:p w14:paraId="299A75C9" w14:textId="77777777"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DAC</w:t>
            </w:r>
          </w:p>
        </w:tc>
        <w:tc>
          <w:tcPr>
            <w:tcW w:w="2594" w:type="dxa"/>
            <w:shd w:val="clear" w:color="auto" w:fill="auto"/>
            <w:tcMar>
              <w:top w:w="100" w:type="dxa"/>
              <w:left w:w="100" w:type="dxa"/>
              <w:bottom w:w="100" w:type="dxa"/>
              <w:right w:w="100" w:type="dxa"/>
            </w:tcMar>
          </w:tcPr>
          <w:p w14:paraId="25A5627C" w14:textId="77777777"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NO</w:t>
            </w:r>
          </w:p>
        </w:tc>
      </w:tr>
      <w:tr w:rsidR="00A70EBA" w14:paraId="2FF1CADE" w14:textId="77777777">
        <w:tc>
          <w:tcPr>
            <w:tcW w:w="2594" w:type="dxa"/>
            <w:shd w:val="clear" w:color="auto" w:fill="auto"/>
            <w:tcMar>
              <w:top w:w="100" w:type="dxa"/>
              <w:left w:w="100" w:type="dxa"/>
              <w:bottom w:w="100" w:type="dxa"/>
              <w:right w:w="100" w:type="dxa"/>
            </w:tcMar>
          </w:tcPr>
          <w:p w14:paraId="610B98B8" w14:textId="77777777"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Sensor de nivel de agua</w:t>
            </w:r>
          </w:p>
        </w:tc>
        <w:tc>
          <w:tcPr>
            <w:tcW w:w="2594" w:type="dxa"/>
            <w:shd w:val="clear" w:color="auto" w:fill="auto"/>
            <w:tcMar>
              <w:top w:w="100" w:type="dxa"/>
              <w:left w:w="100" w:type="dxa"/>
              <w:bottom w:w="100" w:type="dxa"/>
              <w:right w:w="100" w:type="dxa"/>
            </w:tcMar>
          </w:tcPr>
          <w:p w14:paraId="14EEBDA3" w14:textId="77777777"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GPIO</w:t>
            </w:r>
          </w:p>
        </w:tc>
        <w:tc>
          <w:tcPr>
            <w:tcW w:w="2594" w:type="dxa"/>
            <w:shd w:val="clear" w:color="auto" w:fill="auto"/>
            <w:tcMar>
              <w:top w:w="100" w:type="dxa"/>
              <w:left w:w="100" w:type="dxa"/>
              <w:bottom w:w="100" w:type="dxa"/>
              <w:right w:w="100" w:type="dxa"/>
            </w:tcMar>
          </w:tcPr>
          <w:p w14:paraId="25EDD42F" w14:textId="77777777" w:rsidR="00A70EBA" w:rsidRPr="00010F81" w:rsidRDefault="00451405" w:rsidP="00010F81">
            <w:pPr>
              <w:widowControl w:val="0"/>
              <w:pBdr>
                <w:top w:val="nil"/>
                <w:left w:val="nil"/>
                <w:bottom w:val="nil"/>
                <w:right w:val="nil"/>
                <w:between w:val="nil"/>
              </w:pBdr>
              <w:spacing w:after="0" w:line="240" w:lineRule="auto"/>
              <w:jc w:val="center"/>
              <w:rPr>
                <w:rFonts w:ascii="Times New Roman" w:hAnsi="Times New Roman" w:cs="Times New Roman"/>
              </w:rPr>
            </w:pPr>
            <w:r w:rsidRPr="00010F81">
              <w:rPr>
                <w:rFonts w:ascii="Times New Roman" w:hAnsi="Times New Roman" w:cs="Times New Roman"/>
              </w:rPr>
              <w:t>NO</w:t>
            </w:r>
          </w:p>
        </w:tc>
      </w:tr>
    </w:tbl>
    <w:p w14:paraId="6A007E89" w14:textId="77777777" w:rsidR="00A70EBA" w:rsidRDefault="00A70EBA">
      <w:pPr>
        <w:ind w:left="720"/>
      </w:pPr>
    </w:p>
    <w:p w14:paraId="30035072" w14:textId="35FF3D42" w:rsidR="00A70EBA" w:rsidRPr="00010F81" w:rsidRDefault="00451405" w:rsidP="00010F81">
      <w:pPr>
        <w:ind w:firstLine="567"/>
        <w:jc w:val="both"/>
        <w:rPr>
          <w:rFonts w:ascii="Times New Roman" w:hAnsi="Times New Roman" w:cs="Times New Roman"/>
        </w:rPr>
      </w:pPr>
      <w:r w:rsidRPr="00010F81">
        <w:rPr>
          <w:rFonts w:ascii="Times New Roman" w:hAnsi="Times New Roman" w:cs="Times New Roman"/>
        </w:rPr>
        <w:t xml:space="preserve">Como se ve, en algunos casos se utilizan interrupciones. En el USART se utiliza para manejar la llegada de datos al sistema </w:t>
      </w:r>
      <w:r w:rsidR="00E37029" w:rsidRPr="00010F81">
        <w:rPr>
          <w:rFonts w:ascii="Times New Roman" w:hAnsi="Times New Roman" w:cs="Times New Roman"/>
        </w:rPr>
        <w:t>y saber</w:t>
      </w:r>
      <w:r w:rsidRPr="00010F81">
        <w:rPr>
          <w:rFonts w:ascii="Times New Roman" w:hAnsi="Times New Roman" w:cs="Times New Roman"/>
        </w:rPr>
        <w:t xml:space="preserve"> si la estructura del paquete recibido es correcta. En el caso del DHT11 solo se utiliza el timer </w:t>
      </w:r>
      <w:r w:rsidR="00E37029" w:rsidRPr="00010F81">
        <w:rPr>
          <w:rFonts w:ascii="Times New Roman" w:hAnsi="Times New Roman" w:cs="Times New Roman"/>
        </w:rPr>
        <w:t>5 como</w:t>
      </w:r>
      <w:r w:rsidRPr="00010F81">
        <w:rPr>
          <w:rFonts w:ascii="Times New Roman" w:hAnsi="Times New Roman" w:cs="Times New Roman"/>
        </w:rPr>
        <w:t xml:space="preserve"> un pequeño delay del orden de los microsegundos. Para el Motor paso a paso se utiliza el ti</w:t>
      </w:r>
      <w:r w:rsidR="00E37029" w:rsidRPr="00010F81">
        <w:rPr>
          <w:rFonts w:ascii="Times New Roman" w:hAnsi="Times New Roman" w:cs="Times New Roman"/>
        </w:rPr>
        <w:t>me</w:t>
      </w:r>
      <w:r w:rsidRPr="00010F81">
        <w:rPr>
          <w:rFonts w:ascii="Times New Roman" w:hAnsi="Times New Roman" w:cs="Times New Roman"/>
        </w:rPr>
        <w:t xml:space="preserve">r 3 para generar un pequeño delay </w:t>
      </w:r>
      <w:r w:rsidRPr="00010F81">
        <w:rPr>
          <w:rFonts w:ascii="Times New Roman" w:hAnsi="Times New Roman" w:cs="Times New Roman"/>
        </w:rPr>
        <w:lastRenderedPageBreak/>
        <w:t xml:space="preserve">entre pasos y para el ventilador se utiliza el timer 4 para </w:t>
      </w:r>
      <w:r w:rsidR="00E37029" w:rsidRPr="00010F81">
        <w:rPr>
          <w:rFonts w:ascii="Times New Roman" w:hAnsi="Times New Roman" w:cs="Times New Roman"/>
        </w:rPr>
        <w:t>generar una</w:t>
      </w:r>
      <w:r w:rsidRPr="00010F81">
        <w:rPr>
          <w:rFonts w:ascii="Times New Roman" w:hAnsi="Times New Roman" w:cs="Times New Roman"/>
        </w:rPr>
        <w:t xml:space="preserve"> modulación PWM. Las  interrupciones de los </w:t>
      </w:r>
      <w:r w:rsidR="00E37029" w:rsidRPr="00010F81">
        <w:rPr>
          <w:rFonts w:ascii="Times New Roman" w:hAnsi="Times New Roman" w:cs="Times New Roman"/>
        </w:rPr>
        <w:t>timers poseen</w:t>
      </w:r>
      <w:r w:rsidRPr="00010F81">
        <w:rPr>
          <w:rFonts w:ascii="Times New Roman" w:hAnsi="Times New Roman" w:cs="Times New Roman"/>
        </w:rPr>
        <w:t xml:space="preserve"> un orden de prioridad inferior a la del sistema. Gracias a esto no interfieren con el funcionamiento del sistema en general.</w:t>
      </w:r>
    </w:p>
    <w:p w14:paraId="0A31F6DD" w14:textId="59ABDCC9" w:rsidR="00A70EBA" w:rsidRPr="00010F81" w:rsidRDefault="00451405" w:rsidP="00010F81">
      <w:pPr>
        <w:ind w:left="284"/>
        <w:jc w:val="both"/>
        <w:rPr>
          <w:rFonts w:ascii="Times New Roman" w:hAnsi="Times New Roman" w:cs="Times New Roman"/>
        </w:rPr>
      </w:pPr>
      <w:r w:rsidRPr="00010F81">
        <w:rPr>
          <w:rFonts w:ascii="Times New Roman" w:hAnsi="Times New Roman" w:cs="Times New Roman"/>
        </w:rPr>
        <w:t>3.</w:t>
      </w:r>
      <w:r w:rsidR="00792D4F" w:rsidRPr="00010F81">
        <w:rPr>
          <w:rFonts w:ascii="Times New Roman" w:hAnsi="Times New Roman" w:cs="Times New Roman"/>
        </w:rPr>
        <w:t>2</w:t>
      </w:r>
      <w:r w:rsidRPr="00010F81">
        <w:rPr>
          <w:rFonts w:ascii="Times New Roman" w:hAnsi="Times New Roman" w:cs="Times New Roman"/>
        </w:rPr>
        <w:t>.1 Descripción de las funciones principales.</w:t>
      </w:r>
    </w:p>
    <w:p w14:paraId="39D840C5" w14:textId="77777777" w:rsidR="00A70EBA" w:rsidRPr="00010F81" w:rsidRDefault="00451405" w:rsidP="00010F81">
      <w:pPr>
        <w:ind w:left="284" w:firstLine="567"/>
        <w:jc w:val="both"/>
        <w:rPr>
          <w:rFonts w:ascii="Times New Roman" w:hAnsi="Times New Roman" w:cs="Times New Roman"/>
        </w:rPr>
      </w:pPr>
      <w:r w:rsidRPr="00010F81">
        <w:rPr>
          <w:rFonts w:ascii="Times New Roman" w:hAnsi="Times New Roman" w:cs="Times New Roman"/>
        </w:rPr>
        <w:t xml:space="preserve">Como se mencionó anteriormente, existen dos funciones madres en esta estructura de software: el </w:t>
      </w:r>
      <w:r w:rsidRPr="00010F81">
        <w:rPr>
          <w:rFonts w:ascii="Times New Roman" w:hAnsi="Times New Roman" w:cs="Times New Roman"/>
          <w:i/>
        </w:rPr>
        <w:t>task_scheduler()</w:t>
      </w:r>
      <w:r w:rsidRPr="00010F81">
        <w:rPr>
          <w:rFonts w:ascii="Times New Roman" w:hAnsi="Times New Roman" w:cs="Times New Roman"/>
        </w:rPr>
        <w:t xml:space="preserve"> y el </w:t>
      </w:r>
      <w:r w:rsidRPr="00010F81">
        <w:rPr>
          <w:rFonts w:ascii="Times New Roman" w:hAnsi="Times New Roman" w:cs="Times New Roman"/>
          <w:i/>
        </w:rPr>
        <w:t>task_manager().</w:t>
      </w:r>
      <w:r w:rsidRPr="00010F81">
        <w:rPr>
          <w:rFonts w:ascii="Times New Roman" w:hAnsi="Times New Roman" w:cs="Times New Roman"/>
        </w:rPr>
        <w:t xml:space="preserve"> </w:t>
      </w:r>
    </w:p>
    <w:p w14:paraId="3839A028" w14:textId="77777777" w:rsidR="00A70EBA" w:rsidRPr="00010F81" w:rsidRDefault="00451405" w:rsidP="00010F81">
      <w:pPr>
        <w:ind w:left="284"/>
        <w:jc w:val="both"/>
        <w:rPr>
          <w:rFonts w:ascii="Times New Roman" w:hAnsi="Times New Roman" w:cs="Times New Roman"/>
          <w:i/>
        </w:rPr>
      </w:pPr>
      <w:r w:rsidRPr="00010F81">
        <w:rPr>
          <w:rFonts w:ascii="Times New Roman" w:hAnsi="Times New Roman" w:cs="Times New Roman"/>
          <w:i/>
        </w:rPr>
        <w:t>task_scheduler()</w:t>
      </w:r>
    </w:p>
    <w:p w14:paraId="15C1E92A" w14:textId="40D2B5C2" w:rsidR="00A70EBA" w:rsidRDefault="00451405" w:rsidP="00010F81">
      <w:pPr>
        <w:ind w:left="284" w:firstLine="567"/>
        <w:jc w:val="both"/>
      </w:pPr>
      <w:r w:rsidRPr="00010F81">
        <w:rPr>
          <w:rFonts w:ascii="Times New Roman" w:hAnsi="Times New Roman" w:cs="Times New Roman"/>
        </w:rPr>
        <w:t xml:space="preserve">El tasck_schduler es el encargado de manejar los contadores y disparar los eventos que permiten ejecutar una tarea. La estructura principal del task_scheduler y cada rutina posee esencialmente una misma </w:t>
      </w:r>
      <w:r w:rsidR="00C25A77" w:rsidRPr="00010F81">
        <w:rPr>
          <w:rFonts w:ascii="Times New Roman" w:hAnsi="Times New Roman" w:cs="Times New Roman"/>
        </w:rPr>
        <w:t>estructura (</w:t>
      </w:r>
      <w:r w:rsidRPr="00010F81">
        <w:rPr>
          <w:rFonts w:ascii="Times New Roman" w:hAnsi="Times New Roman" w:cs="Times New Roman"/>
        </w:rPr>
        <w:t>Figura 3.2):</w:t>
      </w:r>
      <w:r w:rsidR="00C25A77">
        <w:rPr>
          <w:noProof/>
        </w:rPr>
        <mc:AlternateContent>
          <mc:Choice Requires="wps">
            <w:drawing>
              <wp:anchor distT="0" distB="0" distL="114300" distR="114300" simplePos="0" relativeHeight="251680256" behindDoc="0" locked="0" layoutInCell="1" allowOverlap="1" wp14:anchorId="210EC276" wp14:editId="0E67B1E5">
                <wp:simplePos x="0" y="0"/>
                <wp:positionH relativeFrom="column">
                  <wp:posOffset>635</wp:posOffset>
                </wp:positionH>
                <wp:positionV relativeFrom="paragraph">
                  <wp:posOffset>4206875</wp:posOffset>
                </wp:positionV>
                <wp:extent cx="5402580" cy="635"/>
                <wp:effectExtent l="0" t="0" r="0" b="0"/>
                <wp:wrapTopAndBottom/>
                <wp:docPr id="8" name="Cuadro de texto 8"/>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4CD9A660" w14:textId="7EA7E3C9" w:rsidR="0001285A" w:rsidRPr="00010F81" w:rsidRDefault="0001285A" w:rsidP="00C25A77">
                            <w:pPr>
                              <w:pStyle w:val="Descripcin"/>
                              <w:jc w:val="center"/>
                              <w:rPr>
                                <w:rFonts w:ascii="Times New Roman" w:hAnsi="Times New Roman" w:cs="Times New Roman"/>
                                <w:color w:val="7F7F7F" w:themeColor="text1" w:themeTint="80"/>
                                <w:sz w:val="20"/>
                              </w:rPr>
                            </w:pPr>
                            <w:r w:rsidRPr="00010F81">
                              <w:rPr>
                                <w:rFonts w:ascii="Times New Roman" w:hAnsi="Times New Roman" w:cs="Times New Roman"/>
                                <w:color w:val="7F7F7F" w:themeColor="text1" w:themeTint="80"/>
                                <w:sz w:val="20"/>
                              </w:rPr>
                              <w:t xml:space="preserve">Figura </w:t>
                            </w:r>
                            <w:del w:id="69" w:author="Diego Alvarez Rohlik" w:date="2018-12-06T18:41:00Z">
                              <w:r w:rsidRPr="00010F81" w:rsidDel="00C666E3">
                                <w:rPr>
                                  <w:rFonts w:ascii="Times New Roman" w:hAnsi="Times New Roman" w:cs="Times New Roman"/>
                                  <w:color w:val="7F7F7F" w:themeColor="text1" w:themeTint="80"/>
                                  <w:sz w:val="20"/>
                                </w:rPr>
                                <w:delText>3.2  Función</w:delText>
                              </w:r>
                            </w:del>
                            <w:ins w:id="70" w:author="Diego Alvarez Rohlik" w:date="2018-12-06T18:41:00Z">
                              <w:r w:rsidRPr="00010F81">
                                <w:rPr>
                                  <w:rFonts w:ascii="Times New Roman" w:hAnsi="Times New Roman" w:cs="Times New Roman"/>
                                  <w:color w:val="7F7F7F" w:themeColor="text1" w:themeTint="80"/>
                                  <w:sz w:val="20"/>
                                </w:rPr>
                                <w:t>3.2 Función</w:t>
                              </w:r>
                            </w:ins>
                            <w:r w:rsidRPr="00010F81">
                              <w:rPr>
                                <w:rFonts w:ascii="Times New Roman" w:hAnsi="Times New Roman" w:cs="Times New Roman"/>
                                <w:color w:val="7F7F7F" w:themeColor="text1" w:themeTint="80"/>
                                <w:sz w:val="20"/>
                              </w:rPr>
                              <w:t xml:space="preserve"> task_scheduler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EC276" id="Cuadro de texto 8" o:spid="_x0000_s1073" type="#_x0000_t202" style="position:absolute;left:0;text-align:left;margin-left:.05pt;margin-top:331.25pt;width:425.4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" stroked="f">
                <v:textbox style="mso-fit-shape-to-text:t" inset="0,0,0,0">
                  <w:txbxContent>
                    <w:p w14:paraId="4CD9A660" w14:textId="7EA7E3C9" w:rsidR="0001285A" w:rsidRPr="00010F81" w:rsidRDefault="0001285A" w:rsidP="00C25A77">
                      <w:pPr>
                        <w:pStyle w:val="Descripcin"/>
                        <w:jc w:val="center"/>
                        <w:rPr>
                          <w:rFonts w:ascii="Times New Roman" w:hAnsi="Times New Roman" w:cs="Times New Roman"/>
                          <w:color w:val="7F7F7F" w:themeColor="text1" w:themeTint="80"/>
                          <w:sz w:val="20"/>
                        </w:rPr>
                      </w:pPr>
                      <w:r w:rsidRPr="00010F81">
                        <w:rPr>
                          <w:rFonts w:ascii="Times New Roman" w:hAnsi="Times New Roman" w:cs="Times New Roman"/>
                          <w:color w:val="7F7F7F" w:themeColor="text1" w:themeTint="80"/>
                          <w:sz w:val="20"/>
                        </w:rPr>
                        <w:t xml:space="preserve">Figura </w:t>
                      </w:r>
                      <w:del w:id="71" w:author="Diego Alvarez Rohlik" w:date="2018-12-06T18:41:00Z">
                        <w:r w:rsidRPr="00010F81" w:rsidDel="00C666E3">
                          <w:rPr>
                            <w:rFonts w:ascii="Times New Roman" w:hAnsi="Times New Roman" w:cs="Times New Roman"/>
                            <w:color w:val="7F7F7F" w:themeColor="text1" w:themeTint="80"/>
                            <w:sz w:val="20"/>
                          </w:rPr>
                          <w:delText>3.2  Función</w:delText>
                        </w:r>
                      </w:del>
                      <w:ins w:id="72" w:author="Diego Alvarez Rohlik" w:date="2018-12-06T18:41:00Z">
                        <w:r w:rsidRPr="00010F81">
                          <w:rPr>
                            <w:rFonts w:ascii="Times New Roman" w:hAnsi="Times New Roman" w:cs="Times New Roman"/>
                            <w:color w:val="7F7F7F" w:themeColor="text1" w:themeTint="80"/>
                            <w:sz w:val="20"/>
                          </w:rPr>
                          <w:t>3.2 Función</w:t>
                        </w:r>
                      </w:ins>
                      <w:r w:rsidRPr="00010F81">
                        <w:rPr>
                          <w:rFonts w:ascii="Times New Roman" w:hAnsi="Times New Roman" w:cs="Times New Roman"/>
                          <w:color w:val="7F7F7F" w:themeColor="text1" w:themeTint="80"/>
                          <w:sz w:val="20"/>
                        </w:rPr>
                        <w:t xml:space="preserve"> task_scheduler</w:t>
                      </w:r>
                    </w:p>
                  </w:txbxContent>
                </v:textbox>
                <w10:wrap type="topAndBottom"/>
              </v:shape>
            </w:pict>
          </mc:Fallback>
        </mc:AlternateContent>
      </w:r>
      <w:r>
        <w:rPr>
          <w:noProof/>
        </w:rPr>
        <w:drawing>
          <wp:anchor distT="114300" distB="114300" distL="114300" distR="114300" simplePos="0" relativeHeight="251647488" behindDoc="0" locked="0" layoutInCell="1" hidden="0" allowOverlap="1" wp14:anchorId="7533E323" wp14:editId="341FE3F2">
            <wp:simplePos x="0" y="0"/>
            <wp:positionH relativeFrom="column">
              <wp:posOffset>954</wp:posOffset>
            </wp:positionH>
            <wp:positionV relativeFrom="paragraph">
              <wp:posOffset>695325</wp:posOffset>
            </wp:positionV>
            <wp:extent cx="5402580" cy="3454400"/>
            <wp:effectExtent l="0" t="0" r="0" b="0"/>
            <wp:wrapTopAndBottom distT="114300" distB="11430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5402580" cy="3454400"/>
                    </a:xfrm>
                    <a:prstGeom prst="rect">
                      <a:avLst/>
                    </a:prstGeom>
                    <a:ln/>
                  </pic:spPr>
                </pic:pic>
              </a:graphicData>
            </a:graphic>
          </wp:anchor>
        </w:drawing>
      </w:r>
    </w:p>
    <w:p w14:paraId="4B1AA070" w14:textId="79ED543A" w:rsidR="00A70EBA" w:rsidRPr="00010F81" w:rsidRDefault="00451405" w:rsidP="00010F81">
      <w:pPr>
        <w:ind w:left="284" w:firstLine="567"/>
        <w:jc w:val="both"/>
        <w:rPr>
          <w:rFonts w:ascii="Times New Roman" w:hAnsi="Times New Roman" w:cs="Times New Roman"/>
        </w:rPr>
      </w:pPr>
      <w:r w:rsidRPr="00010F81">
        <w:rPr>
          <w:rFonts w:ascii="Times New Roman" w:hAnsi="Times New Roman" w:cs="Times New Roman"/>
        </w:rPr>
        <w:t xml:space="preserve">Como se puede apreciar, la estructura es bastante simple. Se comienza desde un valor prefijado y se decrementa el contador cada vez que ocurre una interrupción. Si la interrupción se ejecuta cada un </w:t>
      </w:r>
      <w:del w:id="73" w:author="Diego Alvarez Rohlik" w:date="2018-12-06T18:41:00Z">
        <w:r w:rsidRPr="00010F81" w:rsidDel="00C666E3">
          <w:rPr>
            <w:rFonts w:ascii="Times New Roman" w:hAnsi="Times New Roman" w:cs="Times New Roman"/>
          </w:rPr>
          <w:delText>milisegundo  y</w:delText>
        </w:r>
      </w:del>
      <w:ins w:id="74" w:author="Diego Alvarez Rohlik" w:date="2018-12-06T18:41:00Z">
        <w:r w:rsidR="00C666E3" w:rsidRPr="00010F81">
          <w:rPr>
            <w:rFonts w:ascii="Times New Roman" w:hAnsi="Times New Roman" w:cs="Times New Roman"/>
          </w:rPr>
          <w:t>milisegundo y</w:t>
        </w:r>
      </w:ins>
      <w:r w:rsidRPr="00010F81">
        <w:rPr>
          <w:rFonts w:ascii="Times New Roman" w:hAnsi="Times New Roman" w:cs="Times New Roman"/>
        </w:rPr>
        <w:t xml:space="preserve"> el valor inicial es 1001 la tarea se ejecutará cada un segundo. Con la estructura mostrada, en la rutina x se ejecuta la tarea en un bucle infinito. Además de tareas, también existen rutinas para timeouts. En este caso no se debe volver a cargar el valor inicial si el contador se vence.</w:t>
      </w:r>
    </w:p>
    <w:p w14:paraId="59CAB44B" w14:textId="77777777" w:rsidR="00A70EBA" w:rsidRPr="00010F81" w:rsidRDefault="00451405" w:rsidP="00010F81">
      <w:pPr>
        <w:ind w:firstLine="284"/>
        <w:jc w:val="both"/>
        <w:rPr>
          <w:rFonts w:ascii="Times New Roman" w:hAnsi="Times New Roman" w:cs="Times New Roman"/>
          <w:i/>
        </w:rPr>
      </w:pPr>
      <w:r w:rsidRPr="00010F81">
        <w:rPr>
          <w:rFonts w:ascii="Times New Roman" w:hAnsi="Times New Roman" w:cs="Times New Roman"/>
          <w:i/>
        </w:rPr>
        <w:t>task_manager()</w:t>
      </w:r>
    </w:p>
    <w:p w14:paraId="5073855A" w14:textId="1EFFC097" w:rsidR="00A70EBA" w:rsidRPr="00010F81" w:rsidRDefault="00451405" w:rsidP="00010F81">
      <w:pPr>
        <w:ind w:left="284" w:firstLine="567"/>
        <w:jc w:val="both"/>
        <w:rPr>
          <w:rFonts w:ascii="Times New Roman" w:hAnsi="Times New Roman" w:cs="Times New Roman"/>
        </w:rPr>
      </w:pPr>
      <w:r w:rsidRPr="00010F81">
        <w:rPr>
          <w:rFonts w:ascii="Times New Roman" w:hAnsi="Times New Roman" w:cs="Times New Roman"/>
        </w:rPr>
        <w:t xml:space="preserve">El </w:t>
      </w:r>
      <w:r w:rsidRPr="00010F81">
        <w:rPr>
          <w:rFonts w:ascii="Times New Roman" w:hAnsi="Times New Roman" w:cs="Times New Roman"/>
          <w:i/>
        </w:rPr>
        <w:t>tasck_manager</w:t>
      </w:r>
      <w:r w:rsidRPr="00010F81">
        <w:rPr>
          <w:rFonts w:ascii="Times New Roman" w:hAnsi="Times New Roman" w:cs="Times New Roman"/>
        </w:rPr>
        <w:t xml:space="preserve"> es la función que se ejecuta continuamente en un bucle infinito. Aquí se encuentran todas las tareas del sistema las cuales van ejecutando a medida que la función</w:t>
      </w:r>
      <w:r w:rsidRPr="00010F81">
        <w:rPr>
          <w:rFonts w:ascii="Times New Roman" w:hAnsi="Times New Roman" w:cs="Times New Roman"/>
          <w:i/>
        </w:rPr>
        <w:t xml:space="preserve"> task_scheduler</w:t>
      </w:r>
      <w:r w:rsidRPr="00010F81">
        <w:rPr>
          <w:rFonts w:ascii="Times New Roman" w:hAnsi="Times New Roman" w:cs="Times New Roman"/>
        </w:rPr>
        <w:t xml:space="preserve"> las designa. La idea fue que cada tarea controle un periférico a la vez (a excepción de las tareas de interfaz de usuario se utiliza para enviar mensajes) y que se comunique con las otras tareas a través de variables globales. A su vez, estas tareas se dividen como lectura de sensores, tareas de control (control de humedad y temperatura), </w:t>
      </w:r>
      <w:r w:rsidR="00C25A77" w:rsidRPr="00010F81">
        <w:rPr>
          <w:rFonts w:ascii="Times New Roman" w:hAnsi="Times New Roman" w:cs="Times New Roman"/>
        </w:rPr>
        <w:t>tareas de</w:t>
      </w:r>
      <w:r w:rsidRPr="00010F81">
        <w:rPr>
          <w:rFonts w:ascii="Times New Roman" w:hAnsi="Times New Roman" w:cs="Times New Roman"/>
        </w:rPr>
        <w:t xml:space="preserve"> </w:t>
      </w:r>
      <w:r w:rsidRPr="00010F81">
        <w:rPr>
          <w:rFonts w:ascii="Times New Roman" w:hAnsi="Times New Roman" w:cs="Times New Roman"/>
        </w:rPr>
        <w:lastRenderedPageBreak/>
        <w:t xml:space="preserve">backup (escritura en la SD) y tareas de interfaz de usuario (LCD y USART). En la figura 3.3 </w:t>
      </w:r>
      <w:r w:rsidR="00010F81">
        <w:rPr>
          <w:noProof/>
        </w:rPr>
        <w:drawing>
          <wp:anchor distT="114300" distB="114300" distL="114300" distR="114300" simplePos="0" relativeHeight="251648512" behindDoc="0" locked="0" layoutInCell="1" hidden="0" allowOverlap="1" wp14:anchorId="542B4EA4" wp14:editId="179684B7">
            <wp:simplePos x="0" y="0"/>
            <wp:positionH relativeFrom="column">
              <wp:posOffset>262091</wp:posOffset>
            </wp:positionH>
            <wp:positionV relativeFrom="paragraph">
              <wp:posOffset>556239</wp:posOffset>
            </wp:positionV>
            <wp:extent cx="4695825" cy="4410075"/>
            <wp:effectExtent l="0" t="0" r="0" b="0"/>
            <wp:wrapTopAndBottom distT="114300" distB="114300"/>
            <wp:docPr id="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5"/>
                    <a:srcRect/>
                    <a:stretch>
                      <a:fillRect/>
                    </a:stretch>
                  </pic:blipFill>
                  <pic:spPr>
                    <a:xfrm>
                      <a:off x="0" y="0"/>
                      <a:ext cx="4695825" cy="4410075"/>
                    </a:xfrm>
                    <a:prstGeom prst="rect">
                      <a:avLst/>
                    </a:prstGeom>
                    <a:ln/>
                  </pic:spPr>
                </pic:pic>
              </a:graphicData>
            </a:graphic>
          </wp:anchor>
        </w:drawing>
      </w:r>
      <w:r w:rsidRPr="00010F81">
        <w:rPr>
          <w:rFonts w:ascii="Times New Roman" w:hAnsi="Times New Roman" w:cs="Times New Roman"/>
        </w:rPr>
        <w:t>se muestra un diagrama general de la función y de una tarea genérica.</w:t>
      </w:r>
    </w:p>
    <w:p w14:paraId="54E02FC9" w14:textId="77777777" w:rsidR="00010F81" w:rsidRPr="00010F81" w:rsidRDefault="00010F81" w:rsidP="00010F81">
      <w:pPr>
        <w:ind w:left="284"/>
        <w:jc w:val="both"/>
        <w:rPr>
          <w:rFonts w:ascii="Times New Roman" w:hAnsi="Times New Roman" w:cs="Times New Roman"/>
        </w:rPr>
      </w:pPr>
    </w:p>
    <w:p w14:paraId="4EFAA6F4" w14:textId="5FA4EB35" w:rsidR="00A70EBA" w:rsidRPr="00010F81" w:rsidRDefault="00451405" w:rsidP="00010F81">
      <w:pPr>
        <w:ind w:left="284"/>
        <w:jc w:val="both"/>
        <w:rPr>
          <w:rFonts w:ascii="Times New Roman" w:hAnsi="Times New Roman" w:cs="Times New Roman"/>
        </w:rPr>
      </w:pPr>
      <w:r w:rsidRPr="00010F81">
        <w:rPr>
          <w:rFonts w:ascii="Times New Roman" w:hAnsi="Times New Roman" w:cs="Times New Roman"/>
        </w:rPr>
        <w:t>3.</w:t>
      </w:r>
      <w:r w:rsidR="00792D4F" w:rsidRPr="00010F81">
        <w:rPr>
          <w:rFonts w:ascii="Times New Roman" w:hAnsi="Times New Roman" w:cs="Times New Roman"/>
        </w:rPr>
        <w:t>2</w:t>
      </w:r>
      <w:r w:rsidRPr="00010F81">
        <w:rPr>
          <w:rFonts w:ascii="Times New Roman" w:hAnsi="Times New Roman" w:cs="Times New Roman"/>
        </w:rPr>
        <w:t>.2 Estructura y algoritmos del protocolo de comunicación USART.</w:t>
      </w:r>
    </w:p>
    <w:p w14:paraId="00E3B257" w14:textId="38F3B763" w:rsidR="00A70EBA" w:rsidRPr="00010F81" w:rsidRDefault="00451405" w:rsidP="00010F81">
      <w:pPr>
        <w:ind w:left="284" w:firstLine="567"/>
        <w:jc w:val="both"/>
        <w:rPr>
          <w:rFonts w:ascii="Times New Roman" w:hAnsi="Times New Roman" w:cs="Times New Roman"/>
        </w:rPr>
      </w:pPr>
      <w:r w:rsidRPr="00010F81">
        <w:rPr>
          <w:rFonts w:ascii="Times New Roman" w:hAnsi="Times New Roman" w:cs="Times New Roman"/>
        </w:rPr>
        <w:t xml:space="preserve">La estructura para la </w:t>
      </w:r>
      <w:r w:rsidR="00C25A77" w:rsidRPr="00010F81">
        <w:rPr>
          <w:rFonts w:ascii="Times New Roman" w:hAnsi="Times New Roman" w:cs="Times New Roman"/>
        </w:rPr>
        <w:t>recepción</w:t>
      </w:r>
      <w:r w:rsidRPr="00010F81">
        <w:rPr>
          <w:rFonts w:ascii="Times New Roman" w:hAnsi="Times New Roman" w:cs="Times New Roman"/>
        </w:rPr>
        <w:t xml:space="preserve"> y </w:t>
      </w:r>
      <w:r w:rsidR="00C25A77" w:rsidRPr="00010F81">
        <w:rPr>
          <w:rFonts w:ascii="Times New Roman" w:hAnsi="Times New Roman" w:cs="Times New Roman"/>
        </w:rPr>
        <w:t>emisión</w:t>
      </w:r>
      <w:r w:rsidRPr="00010F81">
        <w:rPr>
          <w:rFonts w:ascii="Times New Roman" w:hAnsi="Times New Roman" w:cs="Times New Roman"/>
        </w:rPr>
        <w:t xml:space="preserve"> de los paquetes se diagramó de la siguiente forma:</w:t>
      </w:r>
    </w:p>
    <w:p w14:paraId="3A3D62F6" w14:textId="77777777" w:rsidR="00A70EBA" w:rsidRPr="00010F81" w:rsidRDefault="00A70EBA" w:rsidP="00010F81">
      <w:pPr>
        <w:jc w:val="both"/>
        <w:rPr>
          <w:rFonts w:ascii="Times New Roman" w:hAnsi="Times New Roman" w:cs="Times New Roman"/>
        </w:rPr>
      </w:pPr>
    </w:p>
    <w:tbl>
      <w:tblPr>
        <w:tblStyle w:val="a0"/>
        <w:tblW w:w="0" w:type="auto"/>
        <w:tblInd w:w="12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63"/>
        <w:gridCol w:w="1056"/>
        <w:gridCol w:w="1765"/>
        <w:gridCol w:w="714"/>
        <w:gridCol w:w="1202"/>
      </w:tblGrid>
      <w:tr w:rsidR="00A70EBA" w:rsidRPr="00010F81" w14:paraId="0E279843" w14:textId="77777777" w:rsidTr="00C25A77">
        <w:tc>
          <w:tcPr>
            <w:tcW w:w="0" w:type="auto"/>
            <w:shd w:val="clear" w:color="auto" w:fill="auto"/>
            <w:tcMar>
              <w:top w:w="100" w:type="dxa"/>
              <w:left w:w="100" w:type="dxa"/>
              <w:bottom w:w="100" w:type="dxa"/>
              <w:right w:w="100" w:type="dxa"/>
            </w:tcMar>
            <w:vAlign w:val="center"/>
          </w:tcPr>
          <w:p w14:paraId="600A496A" w14:textId="77777777" w:rsidR="00A70EBA" w:rsidRPr="00010F81" w:rsidRDefault="00451405" w:rsidP="00010F81">
            <w:pPr>
              <w:widowControl w:val="0"/>
              <w:pBdr>
                <w:top w:val="nil"/>
                <w:left w:val="nil"/>
                <w:bottom w:val="nil"/>
                <w:right w:val="nil"/>
                <w:between w:val="nil"/>
              </w:pBdr>
              <w:spacing w:after="0" w:line="240" w:lineRule="auto"/>
              <w:jc w:val="both"/>
              <w:rPr>
                <w:rFonts w:ascii="Times New Roman" w:hAnsi="Times New Roman" w:cs="Times New Roman"/>
              </w:rPr>
            </w:pPr>
            <w:r w:rsidRPr="00010F81">
              <w:rPr>
                <w:rFonts w:ascii="Times New Roman" w:hAnsi="Times New Roman" w:cs="Times New Roman"/>
              </w:rPr>
              <w:t>Encabezado</w:t>
            </w:r>
          </w:p>
        </w:tc>
        <w:tc>
          <w:tcPr>
            <w:tcW w:w="0" w:type="auto"/>
            <w:shd w:val="clear" w:color="auto" w:fill="auto"/>
            <w:tcMar>
              <w:top w:w="100" w:type="dxa"/>
              <w:left w:w="100" w:type="dxa"/>
              <w:bottom w:w="100" w:type="dxa"/>
              <w:right w:w="100" w:type="dxa"/>
            </w:tcMar>
            <w:vAlign w:val="center"/>
          </w:tcPr>
          <w:p w14:paraId="05AF48D8" w14:textId="77777777" w:rsidR="00A70EBA" w:rsidRPr="00010F81" w:rsidRDefault="00451405" w:rsidP="00010F81">
            <w:pPr>
              <w:widowControl w:val="0"/>
              <w:pBdr>
                <w:top w:val="nil"/>
                <w:left w:val="nil"/>
                <w:bottom w:val="nil"/>
                <w:right w:val="nil"/>
                <w:between w:val="nil"/>
              </w:pBdr>
              <w:spacing w:after="0" w:line="240" w:lineRule="auto"/>
              <w:jc w:val="both"/>
              <w:rPr>
                <w:rFonts w:ascii="Times New Roman" w:hAnsi="Times New Roman" w:cs="Times New Roman"/>
              </w:rPr>
            </w:pPr>
            <w:r w:rsidRPr="00010F81">
              <w:rPr>
                <w:rFonts w:ascii="Times New Roman" w:hAnsi="Times New Roman" w:cs="Times New Roman"/>
              </w:rPr>
              <w:t>Comando</w:t>
            </w:r>
          </w:p>
        </w:tc>
        <w:tc>
          <w:tcPr>
            <w:tcW w:w="0" w:type="auto"/>
            <w:shd w:val="clear" w:color="auto" w:fill="auto"/>
            <w:tcMar>
              <w:top w:w="100" w:type="dxa"/>
              <w:left w:w="100" w:type="dxa"/>
              <w:bottom w:w="100" w:type="dxa"/>
              <w:right w:w="100" w:type="dxa"/>
            </w:tcMar>
            <w:vAlign w:val="center"/>
          </w:tcPr>
          <w:p w14:paraId="308A3813" w14:textId="77777777" w:rsidR="00A70EBA" w:rsidRPr="00010F81" w:rsidRDefault="00451405" w:rsidP="00010F81">
            <w:pPr>
              <w:widowControl w:val="0"/>
              <w:pBdr>
                <w:top w:val="nil"/>
                <w:left w:val="nil"/>
                <w:bottom w:val="nil"/>
                <w:right w:val="nil"/>
                <w:between w:val="nil"/>
              </w:pBdr>
              <w:spacing w:after="0" w:line="240" w:lineRule="auto"/>
              <w:jc w:val="both"/>
              <w:rPr>
                <w:rFonts w:ascii="Times New Roman" w:hAnsi="Times New Roman" w:cs="Times New Roman"/>
              </w:rPr>
            </w:pPr>
            <w:r w:rsidRPr="00010F81">
              <w:rPr>
                <w:rFonts w:ascii="Times New Roman" w:hAnsi="Times New Roman" w:cs="Times New Roman"/>
              </w:rPr>
              <w:t>Cant_bytes_datos</w:t>
            </w:r>
          </w:p>
        </w:tc>
        <w:tc>
          <w:tcPr>
            <w:tcW w:w="0" w:type="auto"/>
            <w:shd w:val="clear" w:color="auto" w:fill="auto"/>
            <w:tcMar>
              <w:top w:w="100" w:type="dxa"/>
              <w:left w:w="100" w:type="dxa"/>
              <w:bottom w:w="100" w:type="dxa"/>
              <w:right w:w="100" w:type="dxa"/>
            </w:tcMar>
            <w:vAlign w:val="center"/>
          </w:tcPr>
          <w:p w14:paraId="4195EDD2" w14:textId="77777777" w:rsidR="00A70EBA" w:rsidRPr="00010F81" w:rsidRDefault="00451405" w:rsidP="00010F81">
            <w:pPr>
              <w:widowControl w:val="0"/>
              <w:pBdr>
                <w:top w:val="nil"/>
                <w:left w:val="nil"/>
                <w:bottom w:val="nil"/>
                <w:right w:val="nil"/>
                <w:between w:val="nil"/>
              </w:pBdr>
              <w:spacing w:after="0" w:line="240" w:lineRule="auto"/>
              <w:jc w:val="both"/>
              <w:rPr>
                <w:rFonts w:ascii="Times New Roman" w:hAnsi="Times New Roman" w:cs="Times New Roman"/>
              </w:rPr>
            </w:pPr>
            <w:r w:rsidRPr="00010F81">
              <w:rPr>
                <w:rFonts w:ascii="Times New Roman" w:hAnsi="Times New Roman" w:cs="Times New Roman"/>
              </w:rPr>
              <w:t>Datos</w:t>
            </w:r>
          </w:p>
        </w:tc>
        <w:tc>
          <w:tcPr>
            <w:tcW w:w="0" w:type="auto"/>
            <w:shd w:val="clear" w:color="auto" w:fill="auto"/>
            <w:tcMar>
              <w:top w:w="100" w:type="dxa"/>
              <w:left w:w="100" w:type="dxa"/>
              <w:bottom w:w="100" w:type="dxa"/>
              <w:right w:w="100" w:type="dxa"/>
            </w:tcMar>
            <w:vAlign w:val="center"/>
          </w:tcPr>
          <w:p w14:paraId="2FD15E9E" w14:textId="77777777" w:rsidR="00A70EBA" w:rsidRPr="00010F81" w:rsidRDefault="00451405" w:rsidP="00010F81">
            <w:pPr>
              <w:widowControl w:val="0"/>
              <w:pBdr>
                <w:top w:val="nil"/>
                <w:left w:val="nil"/>
                <w:bottom w:val="nil"/>
                <w:right w:val="nil"/>
                <w:between w:val="nil"/>
              </w:pBdr>
              <w:spacing w:after="0" w:line="240" w:lineRule="auto"/>
              <w:jc w:val="both"/>
              <w:rPr>
                <w:rFonts w:ascii="Times New Roman" w:hAnsi="Times New Roman" w:cs="Times New Roman"/>
              </w:rPr>
            </w:pPr>
            <w:r w:rsidRPr="00010F81">
              <w:rPr>
                <w:rFonts w:ascii="Times New Roman" w:hAnsi="Times New Roman" w:cs="Times New Roman"/>
              </w:rPr>
              <w:t>Finalizador</w:t>
            </w:r>
          </w:p>
        </w:tc>
      </w:tr>
    </w:tbl>
    <w:p w14:paraId="2008F30C" w14:textId="77777777" w:rsidR="00A70EBA" w:rsidRPr="00010F81" w:rsidRDefault="00A70EBA" w:rsidP="00010F81">
      <w:pPr>
        <w:jc w:val="both"/>
        <w:rPr>
          <w:rFonts w:ascii="Times New Roman" w:hAnsi="Times New Roman" w:cs="Times New Roman"/>
        </w:rPr>
      </w:pPr>
    </w:p>
    <w:p w14:paraId="1260C963" w14:textId="3D624140" w:rsidR="00A70EBA" w:rsidRPr="00010F81" w:rsidRDefault="00451405" w:rsidP="00010F81">
      <w:pPr>
        <w:tabs>
          <w:tab w:val="left" w:pos="0"/>
          <w:tab w:val="left" w:pos="284"/>
        </w:tabs>
        <w:jc w:val="both"/>
        <w:rPr>
          <w:rFonts w:ascii="Times New Roman" w:hAnsi="Times New Roman" w:cs="Times New Roman"/>
        </w:rPr>
      </w:pPr>
      <w:r w:rsidRPr="00010F81">
        <w:rPr>
          <w:rFonts w:ascii="Times New Roman" w:hAnsi="Times New Roman" w:cs="Times New Roman"/>
        </w:rPr>
        <w:tab/>
        <w:t>El formato de paquete quedó de la siguiente forma</w:t>
      </w:r>
    </w:p>
    <w:p w14:paraId="261A8D05" w14:textId="77777777" w:rsidR="00A70EBA" w:rsidRPr="00010F81" w:rsidRDefault="00451405" w:rsidP="00010F81">
      <w:pPr>
        <w:jc w:val="both"/>
        <w:rPr>
          <w:rFonts w:ascii="Times New Roman" w:hAnsi="Times New Roman" w:cs="Times New Roman"/>
        </w:rPr>
      </w:pPr>
      <w:r w:rsidRPr="00010F81">
        <w:rPr>
          <w:rFonts w:ascii="Times New Roman" w:hAnsi="Times New Roman" w:cs="Times New Roman"/>
        </w:rPr>
        <w:tab/>
      </w:r>
      <w:r w:rsidRPr="00010F81">
        <w:rPr>
          <w:rFonts w:ascii="Times New Roman" w:hAnsi="Times New Roman" w:cs="Times New Roman"/>
        </w:rPr>
        <w:tab/>
      </w:r>
      <w:r w:rsidRPr="00010F81">
        <w:rPr>
          <w:rFonts w:ascii="Times New Roman" w:hAnsi="Times New Roman" w:cs="Times New Roman"/>
        </w:rPr>
        <w:tab/>
      </w:r>
      <w:r w:rsidRPr="00010F81">
        <w:rPr>
          <w:rFonts w:ascii="Times New Roman" w:hAnsi="Times New Roman" w:cs="Times New Roman"/>
        </w:rPr>
        <w:tab/>
        <w:t>:CMD,N_BYTES,DATA!</w:t>
      </w:r>
    </w:p>
    <w:p w14:paraId="63A0B92E" w14:textId="34F5A941" w:rsidR="00A70EBA" w:rsidRPr="00010F81" w:rsidRDefault="00451405" w:rsidP="00010F81">
      <w:pPr>
        <w:ind w:left="284" w:firstLine="567"/>
        <w:jc w:val="both"/>
        <w:rPr>
          <w:rFonts w:ascii="Times New Roman" w:hAnsi="Times New Roman" w:cs="Times New Roman"/>
        </w:rPr>
      </w:pPr>
      <w:r w:rsidRPr="00010F81">
        <w:rPr>
          <w:rFonts w:ascii="Times New Roman" w:hAnsi="Times New Roman" w:cs="Times New Roman"/>
        </w:rPr>
        <w:t>En esta versión del software no hay checksum y tampoco se comprueba la cantidad de datos del mensaje DATA. Sin embargo, el software encargado de separar el paquete que ingresa si separa los distintos campos. Por lo tanto, en un futuro update del sistema será posible agregar la comprobación de la cantidad de datos y la cantidad de bytes que se especificaron en la comunicación sin modificar el algoritmo de recepción del paquete.</w:t>
      </w:r>
    </w:p>
    <w:p w14:paraId="27ECF4AD" w14:textId="5F5FE531" w:rsidR="00A70EBA" w:rsidRPr="00010F81" w:rsidRDefault="00451405" w:rsidP="00010F81">
      <w:pPr>
        <w:ind w:left="284" w:firstLine="567"/>
        <w:jc w:val="both"/>
        <w:rPr>
          <w:rFonts w:ascii="Times New Roman" w:hAnsi="Times New Roman" w:cs="Times New Roman"/>
        </w:rPr>
      </w:pPr>
      <w:r w:rsidRPr="00010F81">
        <w:rPr>
          <w:rFonts w:ascii="Times New Roman" w:hAnsi="Times New Roman" w:cs="Times New Roman"/>
        </w:rPr>
        <w:t>En la siguiente tabla se muestran los comandos aceptados por el sistema:</w:t>
      </w:r>
    </w:p>
    <w:p w14:paraId="487357F4" w14:textId="77777777" w:rsidR="00A70EBA" w:rsidRPr="00010F81" w:rsidRDefault="00A70EBA" w:rsidP="00010F81">
      <w:pPr>
        <w:jc w:val="both"/>
        <w:rPr>
          <w:rFonts w:ascii="Times New Roman" w:hAnsi="Times New Roman" w:cs="Times New Roman"/>
        </w:rPr>
      </w:pPr>
    </w:p>
    <w:tbl>
      <w:tblPr>
        <w:tblStyle w:val="a1"/>
        <w:tblW w:w="8503"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46"/>
        <w:gridCol w:w="2839"/>
        <w:gridCol w:w="3818"/>
      </w:tblGrid>
      <w:tr w:rsidR="00A70EBA" w:rsidRPr="00010F81" w14:paraId="6B68E622" w14:textId="77777777">
        <w:trPr>
          <w:trHeight w:val="480"/>
        </w:trPr>
        <w:tc>
          <w:tcPr>
            <w:tcW w:w="184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C0213F2" w14:textId="77777777" w:rsidR="00A70EBA" w:rsidRPr="00010F81" w:rsidRDefault="00451405" w:rsidP="00010F81">
            <w:pPr>
              <w:spacing w:after="0" w:line="276" w:lineRule="auto"/>
              <w:jc w:val="both"/>
              <w:rPr>
                <w:rFonts w:ascii="Times New Roman" w:hAnsi="Times New Roman" w:cs="Times New Roman"/>
                <w:b/>
              </w:rPr>
            </w:pPr>
            <w:r w:rsidRPr="00010F81">
              <w:rPr>
                <w:rFonts w:ascii="Times New Roman" w:hAnsi="Times New Roman" w:cs="Times New Roman"/>
                <w:b/>
              </w:rPr>
              <w:t>Comando</w:t>
            </w:r>
          </w:p>
        </w:tc>
        <w:tc>
          <w:tcPr>
            <w:tcW w:w="2839"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6C3D865" w14:textId="77777777" w:rsidR="00A70EBA" w:rsidRPr="00010F81" w:rsidRDefault="00451405" w:rsidP="00010F81">
            <w:pPr>
              <w:spacing w:after="0" w:line="276" w:lineRule="auto"/>
              <w:jc w:val="both"/>
              <w:rPr>
                <w:rFonts w:ascii="Times New Roman" w:hAnsi="Times New Roman" w:cs="Times New Roman"/>
                <w:b/>
              </w:rPr>
            </w:pPr>
            <w:r w:rsidRPr="00010F81">
              <w:rPr>
                <w:rFonts w:ascii="Times New Roman" w:hAnsi="Times New Roman" w:cs="Times New Roman"/>
                <w:b/>
              </w:rPr>
              <w:t>Paquete</w:t>
            </w:r>
          </w:p>
        </w:tc>
        <w:tc>
          <w:tcPr>
            <w:tcW w:w="3818"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517E58" w14:textId="77777777" w:rsidR="00A70EBA" w:rsidRPr="00010F81" w:rsidRDefault="00451405" w:rsidP="00010F81">
            <w:pPr>
              <w:spacing w:after="0" w:line="276" w:lineRule="auto"/>
              <w:jc w:val="both"/>
              <w:rPr>
                <w:rFonts w:ascii="Times New Roman" w:hAnsi="Times New Roman" w:cs="Times New Roman"/>
                <w:b/>
              </w:rPr>
            </w:pPr>
            <w:r w:rsidRPr="00010F81">
              <w:rPr>
                <w:rFonts w:ascii="Times New Roman" w:hAnsi="Times New Roman" w:cs="Times New Roman"/>
                <w:b/>
              </w:rPr>
              <w:t>Función</w:t>
            </w:r>
          </w:p>
        </w:tc>
      </w:tr>
      <w:tr w:rsidR="00A70EBA" w:rsidRPr="00010F81" w14:paraId="7D1CF3A7" w14:textId="77777777">
        <w:trPr>
          <w:trHeight w:val="480"/>
        </w:trPr>
        <w:tc>
          <w:tcPr>
            <w:tcW w:w="1846" w:type="dxa"/>
            <w:tcBorders>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3251A355" w14:textId="77777777" w:rsidR="00A70EBA" w:rsidRPr="00010F81" w:rsidRDefault="00451405" w:rsidP="00010F81">
            <w:pPr>
              <w:spacing w:after="0" w:line="276" w:lineRule="auto"/>
              <w:jc w:val="both"/>
              <w:rPr>
                <w:rFonts w:ascii="Times New Roman" w:hAnsi="Times New Roman" w:cs="Times New Roman"/>
                <w:b/>
              </w:rPr>
            </w:pPr>
            <w:r w:rsidRPr="00010F81">
              <w:rPr>
                <w:rFonts w:ascii="Times New Roman" w:hAnsi="Times New Roman" w:cs="Times New Roman"/>
                <w:b/>
              </w:rPr>
              <w:t>Iniciar</w:t>
            </w:r>
          </w:p>
        </w:tc>
        <w:tc>
          <w:tcPr>
            <w:tcW w:w="2839" w:type="dxa"/>
            <w:tcBorders>
              <w:bottom w:val="single" w:sz="8" w:space="0" w:color="000000"/>
              <w:right w:val="single" w:sz="8" w:space="0" w:color="000000"/>
            </w:tcBorders>
            <w:shd w:val="clear" w:color="auto" w:fill="D9E2F3"/>
            <w:tcMar>
              <w:top w:w="100" w:type="dxa"/>
              <w:left w:w="100" w:type="dxa"/>
              <w:bottom w:w="100" w:type="dxa"/>
              <w:right w:w="100" w:type="dxa"/>
            </w:tcMar>
          </w:tcPr>
          <w:p w14:paraId="00F3CCD3"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:INI,-,-!</w:t>
            </w:r>
          </w:p>
        </w:tc>
        <w:tc>
          <w:tcPr>
            <w:tcW w:w="3818" w:type="dxa"/>
            <w:tcBorders>
              <w:bottom w:val="single" w:sz="8" w:space="0" w:color="000000"/>
              <w:right w:val="single" w:sz="8" w:space="0" w:color="000000"/>
            </w:tcBorders>
            <w:shd w:val="clear" w:color="auto" w:fill="D9E2F3"/>
            <w:tcMar>
              <w:top w:w="100" w:type="dxa"/>
              <w:left w:w="100" w:type="dxa"/>
              <w:bottom w:w="100" w:type="dxa"/>
              <w:right w:w="100" w:type="dxa"/>
            </w:tcMar>
          </w:tcPr>
          <w:p w14:paraId="24055F12"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Inicia la conversación.</w:t>
            </w:r>
          </w:p>
        </w:tc>
      </w:tr>
      <w:tr w:rsidR="00A70EBA" w:rsidRPr="00010F81" w14:paraId="07CBE96F" w14:textId="77777777">
        <w:trPr>
          <w:trHeight w:val="480"/>
        </w:trPr>
        <w:tc>
          <w:tcPr>
            <w:tcW w:w="1846"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BC4943" w14:textId="77777777" w:rsidR="00A70EBA" w:rsidRPr="00010F81" w:rsidRDefault="00451405" w:rsidP="00010F81">
            <w:pPr>
              <w:spacing w:after="0" w:line="276" w:lineRule="auto"/>
              <w:jc w:val="both"/>
              <w:rPr>
                <w:rFonts w:ascii="Times New Roman" w:hAnsi="Times New Roman" w:cs="Times New Roman"/>
                <w:b/>
              </w:rPr>
            </w:pPr>
            <w:r w:rsidRPr="00010F81">
              <w:rPr>
                <w:rFonts w:ascii="Times New Roman" w:hAnsi="Times New Roman" w:cs="Times New Roman"/>
                <w:b/>
              </w:rPr>
              <w:t>Stop</w:t>
            </w:r>
          </w:p>
        </w:tc>
        <w:tc>
          <w:tcPr>
            <w:tcW w:w="2839" w:type="dxa"/>
            <w:tcBorders>
              <w:bottom w:val="single" w:sz="8" w:space="0" w:color="000000"/>
              <w:right w:val="single" w:sz="8" w:space="0" w:color="000000"/>
            </w:tcBorders>
            <w:tcMar>
              <w:top w:w="100" w:type="dxa"/>
              <w:left w:w="100" w:type="dxa"/>
              <w:bottom w:w="100" w:type="dxa"/>
              <w:right w:w="100" w:type="dxa"/>
            </w:tcMar>
          </w:tcPr>
          <w:p w14:paraId="04536DAE"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:STP,-,-</w:t>
            </w:r>
          </w:p>
        </w:tc>
        <w:tc>
          <w:tcPr>
            <w:tcW w:w="3818" w:type="dxa"/>
            <w:tcBorders>
              <w:bottom w:val="single" w:sz="8" w:space="0" w:color="000000"/>
              <w:right w:val="single" w:sz="8" w:space="0" w:color="000000"/>
            </w:tcBorders>
            <w:tcMar>
              <w:top w:w="100" w:type="dxa"/>
              <w:left w:w="100" w:type="dxa"/>
              <w:bottom w:w="100" w:type="dxa"/>
              <w:right w:w="100" w:type="dxa"/>
            </w:tcMar>
          </w:tcPr>
          <w:p w14:paraId="0FA353A0"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Termina la conversación.</w:t>
            </w:r>
          </w:p>
        </w:tc>
      </w:tr>
      <w:tr w:rsidR="00A70EBA" w:rsidRPr="00010F81" w14:paraId="0330B702" w14:textId="77777777">
        <w:trPr>
          <w:trHeight w:val="480"/>
        </w:trPr>
        <w:tc>
          <w:tcPr>
            <w:tcW w:w="1846" w:type="dxa"/>
            <w:tcBorders>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34C705AA" w14:textId="77777777" w:rsidR="00A70EBA" w:rsidRPr="00010F81" w:rsidRDefault="00451405" w:rsidP="00010F81">
            <w:pPr>
              <w:spacing w:after="0" w:line="276" w:lineRule="auto"/>
              <w:jc w:val="both"/>
              <w:rPr>
                <w:rFonts w:ascii="Times New Roman" w:hAnsi="Times New Roman" w:cs="Times New Roman"/>
                <w:b/>
              </w:rPr>
            </w:pPr>
            <w:r w:rsidRPr="00010F81">
              <w:rPr>
                <w:rFonts w:ascii="Times New Roman" w:hAnsi="Times New Roman" w:cs="Times New Roman"/>
                <w:b/>
              </w:rPr>
              <w:t>Monitor</w:t>
            </w:r>
          </w:p>
        </w:tc>
        <w:tc>
          <w:tcPr>
            <w:tcW w:w="2839" w:type="dxa"/>
            <w:tcBorders>
              <w:bottom w:val="single" w:sz="8" w:space="0" w:color="000000"/>
              <w:right w:val="single" w:sz="8" w:space="0" w:color="000000"/>
            </w:tcBorders>
            <w:shd w:val="clear" w:color="auto" w:fill="D9E2F3"/>
            <w:tcMar>
              <w:top w:w="100" w:type="dxa"/>
              <w:left w:w="100" w:type="dxa"/>
              <w:bottom w:w="100" w:type="dxa"/>
              <w:right w:w="100" w:type="dxa"/>
            </w:tcMar>
          </w:tcPr>
          <w:p w14:paraId="52312964"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:MON,-,ON</w:t>
            </w:r>
          </w:p>
        </w:tc>
        <w:tc>
          <w:tcPr>
            <w:tcW w:w="3818" w:type="dxa"/>
            <w:tcBorders>
              <w:bottom w:val="single" w:sz="8" w:space="0" w:color="000000"/>
              <w:right w:val="single" w:sz="8" w:space="0" w:color="000000"/>
            </w:tcBorders>
            <w:shd w:val="clear" w:color="auto" w:fill="D9E2F3"/>
            <w:tcMar>
              <w:top w:w="100" w:type="dxa"/>
              <w:left w:w="100" w:type="dxa"/>
              <w:bottom w:w="100" w:type="dxa"/>
              <w:right w:w="100" w:type="dxa"/>
            </w:tcMar>
          </w:tcPr>
          <w:p w14:paraId="430DCAFA"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Activa el modo monitor.</w:t>
            </w:r>
          </w:p>
        </w:tc>
      </w:tr>
      <w:tr w:rsidR="00A70EBA" w:rsidRPr="00010F81" w14:paraId="587B6D5E" w14:textId="77777777">
        <w:trPr>
          <w:trHeight w:val="480"/>
        </w:trPr>
        <w:tc>
          <w:tcPr>
            <w:tcW w:w="1846"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EE98790" w14:textId="77777777" w:rsidR="00A70EBA" w:rsidRPr="00010F81" w:rsidRDefault="00451405" w:rsidP="00010F81">
            <w:pPr>
              <w:spacing w:after="0" w:line="276" w:lineRule="auto"/>
              <w:jc w:val="both"/>
              <w:rPr>
                <w:rFonts w:ascii="Times New Roman" w:hAnsi="Times New Roman" w:cs="Times New Roman"/>
                <w:b/>
              </w:rPr>
            </w:pPr>
            <w:r w:rsidRPr="00010F81">
              <w:rPr>
                <w:rFonts w:ascii="Times New Roman" w:hAnsi="Times New Roman" w:cs="Times New Roman"/>
                <w:b/>
              </w:rPr>
              <w:t>Monitor</w:t>
            </w:r>
          </w:p>
        </w:tc>
        <w:tc>
          <w:tcPr>
            <w:tcW w:w="2839" w:type="dxa"/>
            <w:tcBorders>
              <w:bottom w:val="single" w:sz="8" w:space="0" w:color="000000"/>
              <w:right w:val="single" w:sz="8" w:space="0" w:color="000000"/>
            </w:tcBorders>
            <w:tcMar>
              <w:top w:w="100" w:type="dxa"/>
              <w:left w:w="100" w:type="dxa"/>
              <w:bottom w:w="100" w:type="dxa"/>
              <w:right w:w="100" w:type="dxa"/>
            </w:tcMar>
          </w:tcPr>
          <w:p w14:paraId="60029639"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:MON,-,OFF</w:t>
            </w:r>
          </w:p>
        </w:tc>
        <w:tc>
          <w:tcPr>
            <w:tcW w:w="3818" w:type="dxa"/>
            <w:tcBorders>
              <w:bottom w:val="single" w:sz="8" w:space="0" w:color="000000"/>
              <w:right w:val="single" w:sz="8" w:space="0" w:color="000000"/>
            </w:tcBorders>
            <w:tcMar>
              <w:top w:w="100" w:type="dxa"/>
              <w:left w:w="100" w:type="dxa"/>
              <w:bottom w:w="100" w:type="dxa"/>
              <w:right w:w="100" w:type="dxa"/>
            </w:tcMar>
          </w:tcPr>
          <w:p w14:paraId="5E4A03AA"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Desactiva el modo monitor.</w:t>
            </w:r>
          </w:p>
        </w:tc>
      </w:tr>
      <w:tr w:rsidR="00A70EBA" w:rsidRPr="00010F81" w14:paraId="71D90542" w14:textId="77777777">
        <w:trPr>
          <w:trHeight w:val="760"/>
        </w:trPr>
        <w:tc>
          <w:tcPr>
            <w:tcW w:w="1846" w:type="dxa"/>
            <w:tcBorders>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121F9C79" w14:textId="77777777" w:rsidR="00A70EBA" w:rsidRPr="00010F81" w:rsidRDefault="00451405" w:rsidP="00010F81">
            <w:pPr>
              <w:spacing w:after="0" w:line="276" w:lineRule="auto"/>
              <w:jc w:val="both"/>
              <w:rPr>
                <w:rFonts w:ascii="Times New Roman" w:hAnsi="Times New Roman" w:cs="Times New Roman"/>
                <w:b/>
              </w:rPr>
            </w:pPr>
            <w:r w:rsidRPr="00010F81">
              <w:rPr>
                <w:rFonts w:ascii="Times New Roman" w:hAnsi="Times New Roman" w:cs="Times New Roman"/>
                <w:b/>
              </w:rPr>
              <w:t>Tarjeta presente</w:t>
            </w:r>
          </w:p>
        </w:tc>
        <w:tc>
          <w:tcPr>
            <w:tcW w:w="2839" w:type="dxa"/>
            <w:tcBorders>
              <w:bottom w:val="single" w:sz="8" w:space="0" w:color="000000"/>
              <w:right w:val="single" w:sz="8" w:space="0" w:color="000000"/>
            </w:tcBorders>
            <w:shd w:val="clear" w:color="auto" w:fill="D9E2F3"/>
            <w:tcMar>
              <w:top w:w="100" w:type="dxa"/>
              <w:left w:w="100" w:type="dxa"/>
              <w:bottom w:w="100" w:type="dxa"/>
              <w:right w:w="100" w:type="dxa"/>
            </w:tcMar>
          </w:tcPr>
          <w:p w14:paraId="61C281F5"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:SDC,-,-</w:t>
            </w:r>
          </w:p>
        </w:tc>
        <w:tc>
          <w:tcPr>
            <w:tcW w:w="3818" w:type="dxa"/>
            <w:tcBorders>
              <w:bottom w:val="single" w:sz="8" w:space="0" w:color="000000"/>
              <w:right w:val="single" w:sz="8" w:space="0" w:color="000000"/>
            </w:tcBorders>
            <w:shd w:val="clear" w:color="auto" w:fill="D9E2F3"/>
            <w:tcMar>
              <w:top w:w="100" w:type="dxa"/>
              <w:left w:w="100" w:type="dxa"/>
              <w:bottom w:w="100" w:type="dxa"/>
              <w:right w:w="100" w:type="dxa"/>
            </w:tcMar>
          </w:tcPr>
          <w:p w14:paraId="7E007016"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Verifica si la tarjeta SD está o no puesta.</w:t>
            </w:r>
          </w:p>
        </w:tc>
      </w:tr>
      <w:tr w:rsidR="00A70EBA" w:rsidRPr="00010F81" w14:paraId="3F7E870F" w14:textId="77777777">
        <w:trPr>
          <w:trHeight w:val="480"/>
        </w:trPr>
        <w:tc>
          <w:tcPr>
            <w:tcW w:w="1846"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DABAC30" w14:textId="77777777" w:rsidR="00A70EBA" w:rsidRPr="00010F81" w:rsidRDefault="00451405" w:rsidP="00010F81">
            <w:pPr>
              <w:spacing w:after="0" w:line="276" w:lineRule="auto"/>
              <w:jc w:val="both"/>
              <w:rPr>
                <w:rFonts w:ascii="Times New Roman" w:hAnsi="Times New Roman" w:cs="Times New Roman"/>
                <w:b/>
              </w:rPr>
            </w:pPr>
            <w:r w:rsidRPr="00010F81">
              <w:rPr>
                <w:rFonts w:ascii="Times New Roman" w:hAnsi="Times New Roman" w:cs="Times New Roman"/>
                <w:b/>
              </w:rPr>
              <w:t>Activar cultivo</w:t>
            </w:r>
          </w:p>
        </w:tc>
        <w:tc>
          <w:tcPr>
            <w:tcW w:w="2839" w:type="dxa"/>
            <w:tcBorders>
              <w:bottom w:val="single" w:sz="8" w:space="0" w:color="000000"/>
              <w:right w:val="single" w:sz="8" w:space="0" w:color="000000"/>
            </w:tcBorders>
            <w:tcMar>
              <w:top w:w="100" w:type="dxa"/>
              <w:left w:w="100" w:type="dxa"/>
              <w:bottom w:w="100" w:type="dxa"/>
              <w:right w:w="100" w:type="dxa"/>
            </w:tcMar>
          </w:tcPr>
          <w:p w14:paraId="2DF986FA"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:TOM,-,-</w:t>
            </w:r>
          </w:p>
        </w:tc>
        <w:tc>
          <w:tcPr>
            <w:tcW w:w="3818" w:type="dxa"/>
            <w:tcBorders>
              <w:bottom w:val="single" w:sz="8" w:space="0" w:color="000000"/>
              <w:right w:val="single" w:sz="8" w:space="0" w:color="000000"/>
            </w:tcBorders>
            <w:tcMar>
              <w:top w:w="100" w:type="dxa"/>
              <w:left w:w="100" w:type="dxa"/>
              <w:bottom w:w="100" w:type="dxa"/>
              <w:right w:w="100" w:type="dxa"/>
            </w:tcMar>
          </w:tcPr>
          <w:p w14:paraId="58BC00FB"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Comienza el seguimiento de tomate</w:t>
            </w:r>
          </w:p>
        </w:tc>
      </w:tr>
      <w:tr w:rsidR="00A70EBA" w:rsidRPr="00010F81" w14:paraId="56ADCD6E" w14:textId="77777777">
        <w:trPr>
          <w:trHeight w:val="760"/>
        </w:trPr>
        <w:tc>
          <w:tcPr>
            <w:tcW w:w="1846" w:type="dxa"/>
            <w:tcBorders>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7410172C" w14:textId="77777777" w:rsidR="00A70EBA" w:rsidRPr="00010F81" w:rsidRDefault="00451405" w:rsidP="00010F81">
            <w:pPr>
              <w:spacing w:after="0" w:line="276" w:lineRule="auto"/>
              <w:jc w:val="both"/>
              <w:rPr>
                <w:rFonts w:ascii="Times New Roman" w:hAnsi="Times New Roman" w:cs="Times New Roman"/>
                <w:b/>
              </w:rPr>
            </w:pPr>
            <w:r w:rsidRPr="00010F81">
              <w:rPr>
                <w:rFonts w:ascii="Times New Roman" w:hAnsi="Times New Roman" w:cs="Times New Roman"/>
                <w:b/>
              </w:rPr>
              <w:t>Activar cultivo</w:t>
            </w:r>
          </w:p>
        </w:tc>
        <w:tc>
          <w:tcPr>
            <w:tcW w:w="2839" w:type="dxa"/>
            <w:tcBorders>
              <w:bottom w:val="single" w:sz="8" w:space="0" w:color="000000"/>
              <w:right w:val="single" w:sz="8" w:space="0" w:color="000000"/>
            </w:tcBorders>
            <w:shd w:val="clear" w:color="auto" w:fill="D9E2F3"/>
            <w:tcMar>
              <w:top w:w="100" w:type="dxa"/>
              <w:left w:w="100" w:type="dxa"/>
              <w:bottom w:w="100" w:type="dxa"/>
              <w:right w:w="100" w:type="dxa"/>
            </w:tcMar>
          </w:tcPr>
          <w:p w14:paraId="2855F330"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:ZAN,-,-</w:t>
            </w:r>
          </w:p>
        </w:tc>
        <w:tc>
          <w:tcPr>
            <w:tcW w:w="3818" w:type="dxa"/>
            <w:tcBorders>
              <w:bottom w:val="single" w:sz="8" w:space="0" w:color="000000"/>
              <w:right w:val="single" w:sz="8" w:space="0" w:color="000000"/>
            </w:tcBorders>
            <w:shd w:val="clear" w:color="auto" w:fill="D9E2F3"/>
            <w:tcMar>
              <w:top w:w="100" w:type="dxa"/>
              <w:left w:w="100" w:type="dxa"/>
              <w:bottom w:w="100" w:type="dxa"/>
              <w:right w:w="100" w:type="dxa"/>
            </w:tcMar>
          </w:tcPr>
          <w:p w14:paraId="045F4A30"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Comienza el seguimiento de la zanahoria</w:t>
            </w:r>
          </w:p>
        </w:tc>
      </w:tr>
      <w:tr w:rsidR="00A70EBA" w:rsidRPr="00010F81" w14:paraId="52250AD7" w14:textId="77777777">
        <w:trPr>
          <w:trHeight w:val="1300"/>
        </w:trPr>
        <w:tc>
          <w:tcPr>
            <w:tcW w:w="1846"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4AEE56D" w14:textId="77777777" w:rsidR="00A70EBA" w:rsidRPr="00010F81" w:rsidRDefault="00451405" w:rsidP="00010F81">
            <w:pPr>
              <w:spacing w:after="0" w:line="276" w:lineRule="auto"/>
              <w:jc w:val="both"/>
              <w:rPr>
                <w:rFonts w:ascii="Times New Roman" w:hAnsi="Times New Roman" w:cs="Times New Roman"/>
                <w:b/>
              </w:rPr>
            </w:pPr>
            <w:r w:rsidRPr="00010F81">
              <w:rPr>
                <w:rFonts w:ascii="Times New Roman" w:hAnsi="Times New Roman" w:cs="Times New Roman"/>
                <w:b/>
              </w:rPr>
              <w:t>Modificar temperaturas</w:t>
            </w:r>
          </w:p>
        </w:tc>
        <w:tc>
          <w:tcPr>
            <w:tcW w:w="2839" w:type="dxa"/>
            <w:tcBorders>
              <w:bottom w:val="single" w:sz="8" w:space="0" w:color="000000"/>
              <w:right w:val="single" w:sz="8" w:space="0" w:color="000000"/>
            </w:tcBorders>
            <w:tcMar>
              <w:top w:w="100" w:type="dxa"/>
              <w:left w:w="100" w:type="dxa"/>
              <w:bottom w:w="100" w:type="dxa"/>
              <w:right w:w="100" w:type="dxa"/>
            </w:tcMar>
          </w:tcPr>
          <w:p w14:paraId="24A47917"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:MOD_TEMP,-,ETAPA XX TIPO XX MAX_FAN XX MIN_FAN XX MIN_CAL  XX MAX_CAL XX!</w:t>
            </w:r>
          </w:p>
        </w:tc>
        <w:tc>
          <w:tcPr>
            <w:tcW w:w="3818" w:type="dxa"/>
            <w:tcBorders>
              <w:bottom w:val="single" w:sz="8" w:space="0" w:color="000000"/>
              <w:right w:val="single" w:sz="8" w:space="0" w:color="000000"/>
            </w:tcBorders>
            <w:tcMar>
              <w:top w:w="100" w:type="dxa"/>
              <w:left w:w="100" w:type="dxa"/>
              <w:bottom w:w="100" w:type="dxa"/>
              <w:right w:w="100" w:type="dxa"/>
            </w:tcMar>
          </w:tcPr>
          <w:p w14:paraId="54C62FCF"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Modifica las temperaturas objetivo de una etapa.</w:t>
            </w:r>
          </w:p>
        </w:tc>
      </w:tr>
      <w:tr w:rsidR="00A70EBA" w:rsidRPr="00010F81" w14:paraId="56166613" w14:textId="77777777">
        <w:trPr>
          <w:trHeight w:val="760"/>
        </w:trPr>
        <w:tc>
          <w:tcPr>
            <w:tcW w:w="1846" w:type="dxa"/>
            <w:tcBorders>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721DB07F" w14:textId="77777777" w:rsidR="00A70EBA" w:rsidRPr="00010F81" w:rsidRDefault="00451405" w:rsidP="00010F81">
            <w:pPr>
              <w:spacing w:after="0" w:line="276" w:lineRule="auto"/>
              <w:jc w:val="both"/>
              <w:rPr>
                <w:rFonts w:ascii="Times New Roman" w:hAnsi="Times New Roman" w:cs="Times New Roman"/>
                <w:b/>
              </w:rPr>
            </w:pPr>
            <w:r w:rsidRPr="00010F81">
              <w:rPr>
                <w:rFonts w:ascii="Times New Roman" w:hAnsi="Times New Roman" w:cs="Times New Roman"/>
                <w:b/>
              </w:rPr>
              <w:t>Check temperaturas</w:t>
            </w:r>
          </w:p>
        </w:tc>
        <w:tc>
          <w:tcPr>
            <w:tcW w:w="2839" w:type="dxa"/>
            <w:tcBorders>
              <w:bottom w:val="single" w:sz="8" w:space="0" w:color="000000"/>
              <w:right w:val="single" w:sz="8" w:space="0" w:color="000000"/>
            </w:tcBorders>
            <w:shd w:val="clear" w:color="auto" w:fill="D9E2F3"/>
            <w:tcMar>
              <w:top w:w="100" w:type="dxa"/>
              <w:left w:w="100" w:type="dxa"/>
              <w:bottom w:w="100" w:type="dxa"/>
              <w:right w:w="100" w:type="dxa"/>
            </w:tcMar>
          </w:tcPr>
          <w:p w14:paraId="7808E288"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:CK_TEMP,-,TOM!</w:t>
            </w:r>
          </w:p>
        </w:tc>
        <w:tc>
          <w:tcPr>
            <w:tcW w:w="3818" w:type="dxa"/>
            <w:tcBorders>
              <w:bottom w:val="single" w:sz="8" w:space="0" w:color="000000"/>
              <w:right w:val="single" w:sz="8" w:space="0" w:color="000000"/>
            </w:tcBorders>
            <w:shd w:val="clear" w:color="auto" w:fill="D9E2F3"/>
            <w:tcMar>
              <w:top w:w="100" w:type="dxa"/>
              <w:left w:w="100" w:type="dxa"/>
              <w:bottom w:w="100" w:type="dxa"/>
              <w:right w:w="100" w:type="dxa"/>
            </w:tcMar>
          </w:tcPr>
          <w:p w14:paraId="07E778EA"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Muestra las temperaturas objetivo de las etapas.</w:t>
            </w:r>
          </w:p>
        </w:tc>
      </w:tr>
      <w:tr w:rsidR="00A70EBA" w:rsidRPr="00010F81" w14:paraId="25B7632A" w14:textId="77777777">
        <w:trPr>
          <w:trHeight w:val="760"/>
        </w:trPr>
        <w:tc>
          <w:tcPr>
            <w:tcW w:w="1846"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456C22B" w14:textId="77777777" w:rsidR="00A70EBA" w:rsidRPr="00010F81" w:rsidRDefault="00451405" w:rsidP="00010F81">
            <w:pPr>
              <w:spacing w:after="0" w:line="276" w:lineRule="auto"/>
              <w:jc w:val="both"/>
              <w:rPr>
                <w:rFonts w:ascii="Times New Roman" w:hAnsi="Times New Roman" w:cs="Times New Roman"/>
                <w:b/>
              </w:rPr>
            </w:pPr>
            <w:r w:rsidRPr="00010F81">
              <w:rPr>
                <w:rFonts w:ascii="Times New Roman" w:hAnsi="Times New Roman" w:cs="Times New Roman"/>
                <w:b/>
              </w:rPr>
              <w:t>Parar seguimiento</w:t>
            </w:r>
          </w:p>
        </w:tc>
        <w:tc>
          <w:tcPr>
            <w:tcW w:w="2839" w:type="dxa"/>
            <w:tcBorders>
              <w:bottom w:val="single" w:sz="8" w:space="0" w:color="000000"/>
              <w:right w:val="single" w:sz="8" w:space="0" w:color="000000"/>
            </w:tcBorders>
            <w:tcMar>
              <w:top w:w="100" w:type="dxa"/>
              <w:left w:w="100" w:type="dxa"/>
              <w:bottom w:w="100" w:type="dxa"/>
              <w:right w:w="100" w:type="dxa"/>
            </w:tcMar>
          </w:tcPr>
          <w:p w14:paraId="7F63A83C"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:PAUSE,-,-!</w:t>
            </w:r>
          </w:p>
        </w:tc>
        <w:tc>
          <w:tcPr>
            <w:tcW w:w="3818" w:type="dxa"/>
            <w:tcBorders>
              <w:bottom w:val="single" w:sz="8" w:space="0" w:color="000000"/>
              <w:right w:val="single" w:sz="8" w:space="0" w:color="000000"/>
            </w:tcBorders>
            <w:tcMar>
              <w:top w:w="100" w:type="dxa"/>
              <w:left w:w="100" w:type="dxa"/>
              <w:bottom w:w="100" w:type="dxa"/>
              <w:right w:w="100" w:type="dxa"/>
            </w:tcMar>
          </w:tcPr>
          <w:p w14:paraId="2D3A03FA"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Para el control de temperatura y humedad del seguimiento</w:t>
            </w:r>
          </w:p>
        </w:tc>
      </w:tr>
      <w:tr w:rsidR="00A70EBA" w:rsidRPr="00010F81" w14:paraId="49B27488" w14:textId="77777777">
        <w:trPr>
          <w:trHeight w:val="760"/>
        </w:trPr>
        <w:tc>
          <w:tcPr>
            <w:tcW w:w="1846" w:type="dxa"/>
            <w:tcBorders>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076417D4" w14:textId="77777777" w:rsidR="00A70EBA" w:rsidRPr="00010F81" w:rsidRDefault="00451405" w:rsidP="00010F81">
            <w:pPr>
              <w:spacing w:after="0" w:line="276" w:lineRule="auto"/>
              <w:jc w:val="both"/>
              <w:rPr>
                <w:rFonts w:ascii="Times New Roman" w:hAnsi="Times New Roman" w:cs="Times New Roman"/>
                <w:b/>
              </w:rPr>
            </w:pPr>
            <w:r w:rsidRPr="00010F81">
              <w:rPr>
                <w:rFonts w:ascii="Times New Roman" w:hAnsi="Times New Roman" w:cs="Times New Roman"/>
                <w:b/>
              </w:rPr>
              <w:t>Continuar seguimiento</w:t>
            </w:r>
          </w:p>
        </w:tc>
        <w:tc>
          <w:tcPr>
            <w:tcW w:w="2839" w:type="dxa"/>
            <w:tcBorders>
              <w:bottom w:val="single" w:sz="8" w:space="0" w:color="000000"/>
              <w:right w:val="single" w:sz="8" w:space="0" w:color="000000"/>
            </w:tcBorders>
            <w:shd w:val="clear" w:color="auto" w:fill="D9E2F3"/>
            <w:tcMar>
              <w:top w:w="100" w:type="dxa"/>
              <w:left w:w="100" w:type="dxa"/>
              <w:bottom w:w="100" w:type="dxa"/>
              <w:right w:w="100" w:type="dxa"/>
            </w:tcMar>
          </w:tcPr>
          <w:p w14:paraId="25F2E421"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:CONTINUE,-,-!</w:t>
            </w:r>
          </w:p>
        </w:tc>
        <w:tc>
          <w:tcPr>
            <w:tcW w:w="3818" w:type="dxa"/>
            <w:tcBorders>
              <w:bottom w:val="single" w:sz="8" w:space="0" w:color="000000"/>
              <w:right w:val="single" w:sz="8" w:space="0" w:color="000000"/>
            </w:tcBorders>
            <w:shd w:val="clear" w:color="auto" w:fill="D9E2F3"/>
            <w:tcMar>
              <w:top w:w="100" w:type="dxa"/>
              <w:left w:w="100" w:type="dxa"/>
              <w:bottom w:w="100" w:type="dxa"/>
              <w:right w:w="100" w:type="dxa"/>
            </w:tcMar>
          </w:tcPr>
          <w:p w14:paraId="72267DBB"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Habilita el control de temperatura y humedad del seguimiento.</w:t>
            </w:r>
          </w:p>
        </w:tc>
      </w:tr>
      <w:tr w:rsidR="00A70EBA" w:rsidRPr="00010F81" w14:paraId="3421020B" w14:textId="77777777">
        <w:trPr>
          <w:trHeight w:val="1040"/>
        </w:trPr>
        <w:tc>
          <w:tcPr>
            <w:tcW w:w="1846"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E2D5A26" w14:textId="77777777" w:rsidR="00A70EBA" w:rsidRPr="00010F81" w:rsidRDefault="00451405" w:rsidP="00010F81">
            <w:pPr>
              <w:spacing w:after="0" w:line="276" w:lineRule="auto"/>
              <w:jc w:val="both"/>
              <w:rPr>
                <w:rFonts w:ascii="Times New Roman" w:hAnsi="Times New Roman" w:cs="Times New Roman"/>
                <w:b/>
              </w:rPr>
            </w:pPr>
            <w:r w:rsidRPr="00010F81">
              <w:rPr>
                <w:rFonts w:ascii="Times New Roman" w:hAnsi="Times New Roman" w:cs="Times New Roman"/>
                <w:b/>
              </w:rPr>
              <w:t>Fecha</w:t>
            </w:r>
          </w:p>
        </w:tc>
        <w:tc>
          <w:tcPr>
            <w:tcW w:w="2839" w:type="dxa"/>
            <w:tcBorders>
              <w:bottom w:val="single" w:sz="8" w:space="0" w:color="000000"/>
              <w:right w:val="single" w:sz="8" w:space="0" w:color="000000"/>
            </w:tcBorders>
            <w:tcMar>
              <w:top w:w="100" w:type="dxa"/>
              <w:left w:w="100" w:type="dxa"/>
              <w:bottom w:w="100" w:type="dxa"/>
              <w:right w:w="100" w:type="dxa"/>
            </w:tcMar>
          </w:tcPr>
          <w:p w14:paraId="0CE84E5B" w14:textId="77777777" w:rsidR="00A70EBA" w:rsidRPr="00010F81" w:rsidRDefault="00451405" w:rsidP="00010F81">
            <w:pPr>
              <w:spacing w:after="0" w:line="276" w:lineRule="auto"/>
              <w:jc w:val="both"/>
              <w:rPr>
                <w:rFonts w:ascii="Times New Roman" w:hAnsi="Times New Roman" w:cs="Times New Roman"/>
                <w:lang w:val="en-US"/>
              </w:rPr>
            </w:pPr>
            <w:proofErr w:type="gramStart"/>
            <w:r w:rsidRPr="00010F81">
              <w:rPr>
                <w:rFonts w:ascii="Times New Roman" w:hAnsi="Times New Roman" w:cs="Times New Roman"/>
                <w:lang w:val="en-US"/>
              </w:rPr>
              <w:t>:DAY</w:t>
            </w:r>
            <w:proofErr w:type="gramEnd"/>
            <w:r w:rsidRPr="00010F81">
              <w:rPr>
                <w:rFonts w:ascii="Times New Roman" w:hAnsi="Times New Roman" w:cs="Times New Roman"/>
                <w:lang w:val="en-US"/>
              </w:rPr>
              <w:t>,2,YEAR xx MON xx DATE xx DAY xx HOUR xx MIN xx SEC xx!</w:t>
            </w:r>
          </w:p>
        </w:tc>
        <w:tc>
          <w:tcPr>
            <w:tcW w:w="3818" w:type="dxa"/>
            <w:tcBorders>
              <w:bottom w:val="single" w:sz="8" w:space="0" w:color="000000"/>
              <w:right w:val="single" w:sz="8" w:space="0" w:color="000000"/>
            </w:tcBorders>
            <w:tcMar>
              <w:top w:w="100" w:type="dxa"/>
              <w:left w:w="100" w:type="dxa"/>
              <w:bottom w:w="100" w:type="dxa"/>
              <w:right w:w="100" w:type="dxa"/>
            </w:tcMar>
          </w:tcPr>
          <w:p w14:paraId="4712B7C6"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Cambia la hora del sistema.</w:t>
            </w:r>
          </w:p>
        </w:tc>
      </w:tr>
      <w:tr w:rsidR="00A70EBA" w:rsidRPr="00010F81" w14:paraId="5A693F8B" w14:textId="77777777">
        <w:trPr>
          <w:trHeight w:val="480"/>
        </w:trPr>
        <w:tc>
          <w:tcPr>
            <w:tcW w:w="1846" w:type="dxa"/>
            <w:tcBorders>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71583509" w14:textId="77777777" w:rsidR="00A70EBA" w:rsidRPr="00010F81" w:rsidRDefault="00451405" w:rsidP="00010F81">
            <w:pPr>
              <w:spacing w:after="0" w:line="276" w:lineRule="auto"/>
              <w:jc w:val="both"/>
              <w:rPr>
                <w:rFonts w:ascii="Times New Roman" w:hAnsi="Times New Roman" w:cs="Times New Roman"/>
                <w:b/>
              </w:rPr>
            </w:pPr>
            <w:r w:rsidRPr="00010F81">
              <w:rPr>
                <w:rFonts w:ascii="Times New Roman" w:hAnsi="Times New Roman" w:cs="Times New Roman"/>
                <w:b/>
              </w:rPr>
              <w:t>Ventana</w:t>
            </w:r>
          </w:p>
        </w:tc>
        <w:tc>
          <w:tcPr>
            <w:tcW w:w="2839" w:type="dxa"/>
            <w:tcBorders>
              <w:bottom w:val="single" w:sz="8" w:space="0" w:color="000000"/>
              <w:right w:val="single" w:sz="8" w:space="0" w:color="000000"/>
            </w:tcBorders>
            <w:shd w:val="clear" w:color="auto" w:fill="D9E2F3"/>
            <w:tcMar>
              <w:top w:w="100" w:type="dxa"/>
              <w:left w:w="100" w:type="dxa"/>
              <w:bottom w:w="100" w:type="dxa"/>
              <w:right w:w="100" w:type="dxa"/>
            </w:tcMar>
          </w:tcPr>
          <w:p w14:paraId="5FF7A0B0"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:VENT0,-,-</w:t>
            </w:r>
          </w:p>
        </w:tc>
        <w:tc>
          <w:tcPr>
            <w:tcW w:w="3818" w:type="dxa"/>
            <w:tcBorders>
              <w:bottom w:val="single" w:sz="8" w:space="0" w:color="000000"/>
              <w:right w:val="single" w:sz="8" w:space="0" w:color="000000"/>
            </w:tcBorders>
            <w:shd w:val="clear" w:color="auto" w:fill="D9E2F3"/>
            <w:tcMar>
              <w:top w:w="100" w:type="dxa"/>
              <w:left w:w="100" w:type="dxa"/>
              <w:bottom w:w="100" w:type="dxa"/>
              <w:right w:w="100" w:type="dxa"/>
            </w:tcMar>
          </w:tcPr>
          <w:p w14:paraId="39DC7B0C"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Abrir ventana</w:t>
            </w:r>
          </w:p>
        </w:tc>
      </w:tr>
      <w:tr w:rsidR="00A70EBA" w:rsidRPr="00010F81" w14:paraId="5DE740B1" w14:textId="77777777">
        <w:trPr>
          <w:trHeight w:val="480"/>
        </w:trPr>
        <w:tc>
          <w:tcPr>
            <w:tcW w:w="1846"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2B79C94" w14:textId="77777777" w:rsidR="00A70EBA" w:rsidRPr="00010F81" w:rsidRDefault="00451405" w:rsidP="00010F81">
            <w:pPr>
              <w:spacing w:after="0" w:line="276" w:lineRule="auto"/>
              <w:jc w:val="both"/>
              <w:rPr>
                <w:rFonts w:ascii="Times New Roman" w:hAnsi="Times New Roman" w:cs="Times New Roman"/>
                <w:b/>
              </w:rPr>
            </w:pPr>
            <w:r w:rsidRPr="00010F81">
              <w:rPr>
                <w:rFonts w:ascii="Times New Roman" w:hAnsi="Times New Roman" w:cs="Times New Roman"/>
                <w:b/>
              </w:rPr>
              <w:t>Ventana</w:t>
            </w:r>
          </w:p>
        </w:tc>
        <w:tc>
          <w:tcPr>
            <w:tcW w:w="2839" w:type="dxa"/>
            <w:tcBorders>
              <w:bottom w:val="single" w:sz="8" w:space="0" w:color="000000"/>
              <w:right w:val="single" w:sz="8" w:space="0" w:color="000000"/>
            </w:tcBorders>
            <w:tcMar>
              <w:top w:w="100" w:type="dxa"/>
              <w:left w:w="100" w:type="dxa"/>
              <w:bottom w:w="100" w:type="dxa"/>
              <w:right w:w="100" w:type="dxa"/>
            </w:tcMar>
          </w:tcPr>
          <w:p w14:paraId="28FE8E84"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:VENTC,-,-</w:t>
            </w:r>
          </w:p>
        </w:tc>
        <w:tc>
          <w:tcPr>
            <w:tcW w:w="3818" w:type="dxa"/>
            <w:tcBorders>
              <w:bottom w:val="single" w:sz="8" w:space="0" w:color="000000"/>
              <w:right w:val="single" w:sz="8" w:space="0" w:color="000000"/>
            </w:tcBorders>
            <w:tcMar>
              <w:top w:w="100" w:type="dxa"/>
              <w:left w:w="100" w:type="dxa"/>
              <w:bottom w:w="100" w:type="dxa"/>
              <w:right w:w="100" w:type="dxa"/>
            </w:tcMar>
          </w:tcPr>
          <w:p w14:paraId="48AE32FF"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Cerrar ventana</w:t>
            </w:r>
          </w:p>
        </w:tc>
      </w:tr>
      <w:tr w:rsidR="00A70EBA" w:rsidRPr="00010F81" w14:paraId="7507F5EC" w14:textId="77777777">
        <w:trPr>
          <w:trHeight w:val="480"/>
        </w:trPr>
        <w:tc>
          <w:tcPr>
            <w:tcW w:w="1846" w:type="dxa"/>
            <w:tcBorders>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0BA9C143" w14:textId="77777777" w:rsidR="00A70EBA" w:rsidRPr="00010F81" w:rsidRDefault="00451405" w:rsidP="00010F81">
            <w:pPr>
              <w:spacing w:after="0" w:line="276" w:lineRule="auto"/>
              <w:jc w:val="both"/>
              <w:rPr>
                <w:rFonts w:ascii="Times New Roman" w:hAnsi="Times New Roman" w:cs="Times New Roman"/>
                <w:b/>
              </w:rPr>
            </w:pPr>
            <w:r w:rsidRPr="00010F81">
              <w:rPr>
                <w:rFonts w:ascii="Times New Roman" w:hAnsi="Times New Roman" w:cs="Times New Roman"/>
                <w:b/>
              </w:rPr>
              <w:lastRenderedPageBreak/>
              <w:t>Ventana</w:t>
            </w:r>
          </w:p>
        </w:tc>
        <w:tc>
          <w:tcPr>
            <w:tcW w:w="2839" w:type="dxa"/>
            <w:tcBorders>
              <w:bottom w:val="single" w:sz="8" w:space="0" w:color="000000"/>
              <w:right w:val="single" w:sz="8" w:space="0" w:color="000000"/>
            </w:tcBorders>
            <w:shd w:val="clear" w:color="auto" w:fill="D9E2F3"/>
            <w:tcMar>
              <w:top w:w="100" w:type="dxa"/>
              <w:left w:w="100" w:type="dxa"/>
              <w:bottom w:w="100" w:type="dxa"/>
              <w:right w:w="100" w:type="dxa"/>
            </w:tcMar>
          </w:tcPr>
          <w:p w14:paraId="0A67DD97"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:STOPV,-,-</w:t>
            </w:r>
          </w:p>
        </w:tc>
        <w:tc>
          <w:tcPr>
            <w:tcW w:w="3818" w:type="dxa"/>
            <w:tcBorders>
              <w:bottom w:val="single" w:sz="8" w:space="0" w:color="000000"/>
              <w:right w:val="single" w:sz="8" w:space="0" w:color="000000"/>
            </w:tcBorders>
            <w:shd w:val="clear" w:color="auto" w:fill="D9E2F3"/>
            <w:tcMar>
              <w:top w:w="100" w:type="dxa"/>
              <w:left w:w="100" w:type="dxa"/>
              <w:bottom w:w="100" w:type="dxa"/>
              <w:right w:w="100" w:type="dxa"/>
            </w:tcMar>
          </w:tcPr>
          <w:p w14:paraId="4DACB0D0"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Parar ventana</w:t>
            </w:r>
          </w:p>
        </w:tc>
      </w:tr>
      <w:tr w:rsidR="00A70EBA" w:rsidRPr="00010F81" w14:paraId="049C6644" w14:textId="77777777">
        <w:trPr>
          <w:trHeight w:val="480"/>
        </w:trPr>
        <w:tc>
          <w:tcPr>
            <w:tcW w:w="1846"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D72612F" w14:textId="77777777" w:rsidR="00A70EBA" w:rsidRPr="00010F81" w:rsidRDefault="00451405" w:rsidP="00010F81">
            <w:pPr>
              <w:spacing w:after="0" w:line="276" w:lineRule="auto"/>
              <w:jc w:val="both"/>
              <w:rPr>
                <w:rFonts w:ascii="Times New Roman" w:hAnsi="Times New Roman" w:cs="Times New Roman"/>
                <w:b/>
              </w:rPr>
            </w:pPr>
            <w:r w:rsidRPr="00010F81">
              <w:rPr>
                <w:rFonts w:ascii="Times New Roman" w:hAnsi="Times New Roman" w:cs="Times New Roman"/>
                <w:b/>
              </w:rPr>
              <w:t>Ventilador</w:t>
            </w:r>
          </w:p>
        </w:tc>
        <w:tc>
          <w:tcPr>
            <w:tcW w:w="2839" w:type="dxa"/>
            <w:tcBorders>
              <w:bottom w:val="single" w:sz="8" w:space="0" w:color="000000"/>
              <w:right w:val="single" w:sz="8" w:space="0" w:color="000000"/>
            </w:tcBorders>
            <w:tcMar>
              <w:top w:w="100" w:type="dxa"/>
              <w:left w:w="100" w:type="dxa"/>
              <w:bottom w:w="100" w:type="dxa"/>
              <w:right w:w="100" w:type="dxa"/>
            </w:tcMar>
          </w:tcPr>
          <w:p w14:paraId="38072B0E"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:FAN,-,ON</w:t>
            </w:r>
          </w:p>
        </w:tc>
        <w:tc>
          <w:tcPr>
            <w:tcW w:w="3818" w:type="dxa"/>
            <w:tcBorders>
              <w:bottom w:val="single" w:sz="8" w:space="0" w:color="000000"/>
              <w:right w:val="single" w:sz="8" w:space="0" w:color="000000"/>
            </w:tcBorders>
            <w:tcMar>
              <w:top w:w="100" w:type="dxa"/>
              <w:left w:w="100" w:type="dxa"/>
              <w:bottom w:w="100" w:type="dxa"/>
              <w:right w:w="100" w:type="dxa"/>
            </w:tcMar>
          </w:tcPr>
          <w:p w14:paraId="060B8FE8"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Prender ventilador</w:t>
            </w:r>
          </w:p>
        </w:tc>
      </w:tr>
      <w:tr w:rsidR="00A70EBA" w:rsidRPr="00010F81" w14:paraId="2E8BEAD0" w14:textId="77777777">
        <w:trPr>
          <w:trHeight w:val="480"/>
        </w:trPr>
        <w:tc>
          <w:tcPr>
            <w:tcW w:w="1846" w:type="dxa"/>
            <w:tcBorders>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7F0BEDE8" w14:textId="77777777" w:rsidR="00A70EBA" w:rsidRPr="00010F81" w:rsidRDefault="00451405" w:rsidP="00010F81">
            <w:pPr>
              <w:spacing w:after="0" w:line="276" w:lineRule="auto"/>
              <w:jc w:val="both"/>
              <w:rPr>
                <w:rFonts w:ascii="Times New Roman" w:hAnsi="Times New Roman" w:cs="Times New Roman"/>
                <w:b/>
              </w:rPr>
            </w:pPr>
            <w:r w:rsidRPr="00010F81">
              <w:rPr>
                <w:rFonts w:ascii="Times New Roman" w:hAnsi="Times New Roman" w:cs="Times New Roman"/>
                <w:b/>
              </w:rPr>
              <w:t>Ventilador</w:t>
            </w:r>
          </w:p>
        </w:tc>
        <w:tc>
          <w:tcPr>
            <w:tcW w:w="2839" w:type="dxa"/>
            <w:tcBorders>
              <w:bottom w:val="single" w:sz="8" w:space="0" w:color="000000"/>
              <w:right w:val="single" w:sz="8" w:space="0" w:color="000000"/>
            </w:tcBorders>
            <w:shd w:val="clear" w:color="auto" w:fill="D9E2F3"/>
            <w:tcMar>
              <w:top w:w="100" w:type="dxa"/>
              <w:left w:w="100" w:type="dxa"/>
              <w:bottom w:w="100" w:type="dxa"/>
              <w:right w:w="100" w:type="dxa"/>
            </w:tcMar>
          </w:tcPr>
          <w:p w14:paraId="07B2C7C2"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:FAN,-,OFF</w:t>
            </w:r>
          </w:p>
        </w:tc>
        <w:tc>
          <w:tcPr>
            <w:tcW w:w="3818" w:type="dxa"/>
            <w:tcBorders>
              <w:bottom w:val="single" w:sz="8" w:space="0" w:color="000000"/>
              <w:right w:val="single" w:sz="8" w:space="0" w:color="000000"/>
            </w:tcBorders>
            <w:shd w:val="clear" w:color="auto" w:fill="D9E2F3"/>
            <w:tcMar>
              <w:top w:w="100" w:type="dxa"/>
              <w:left w:w="100" w:type="dxa"/>
              <w:bottom w:w="100" w:type="dxa"/>
              <w:right w:w="100" w:type="dxa"/>
            </w:tcMar>
          </w:tcPr>
          <w:p w14:paraId="70A6154C"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Apagar ventilador</w:t>
            </w:r>
          </w:p>
        </w:tc>
      </w:tr>
      <w:tr w:rsidR="00A70EBA" w:rsidRPr="00010F81" w14:paraId="7C8FFF8A" w14:textId="77777777">
        <w:trPr>
          <w:trHeight w:val="480"/>
        </w:trPr>
        <w:tc>
          <w:tcPr>
            <w:tcW w:w="1846"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8BBFE1C" w14:textId="77777777" w:rsidR="00A70EBA" w:rsidRPr="00010F81" w:rsidRDefault="00451405" w:rsidP="00010F81">
            <w:pPr>
              <w:spacing w:after="0" w:line="276" w:lineRule="auto"/>
              <w:jc w:val="both"/>
              <w:rPr>
                <w:rFonts w:ascii="Times New Roman" w:hAnsi="Times New Roman" w:cs="Times New Roman"/>
                <w:b/>
              </w:rPr>
            </w:pPr>
            <w:r w:rsidRPr="00010F81">
              <w:rPr>
                <w:rFonts w:ascii="Times New Roman" w:hAnsi="Times New Roman" w:cs="Times New Roman"/>
                <w:b/>
              </w:rPr>
              <w:t>Calentador</w:t>
            </w:r>
          </w:p>
        </w:tc>
        <w:tc>
          <w:tcPr>
            <w:tcW w:w="2839" w:type="dxa"/>
            <w:tcBorders>
              <w:bottom w:val="single" w:sz="8" w:space="0" w:color="000000"/>
              <w:right w:val="single" w:sz="8" w:space="0" w:color="000000"/>
            </w:tcBorders>
            <w:tcMar>
              <w:top w:w="100" w:type="dxa"/>
              <w:left w:w="100" w:type="dxa"/>
              <w:bottom w:w="100" w:type="dxa"/>
              <w:right w:w="100" w:type="dxa"/>
            </w:tcMar>
          </w:tcPr>
          <w:p w14:paraId="6F105C20"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:CAL,-,ON</w:t>
            </w:r>
          </w:p>
        </w:tc>
        <w:tc>
          <w:tcPr>
            <w:tcW w:w="3818" w:type="dxa"/>
            <w:tcBorders>
              <w:bottom w:val="single" w:sz="8" w:space="0" w:color="000000"/>
              <w:right w:val="single" w:sz="8" w:space="0" w:color="000000"/>
            </w:tcBorders>
            <w:tcMar>
              <w:top w:w="100" w:type="dxa"/>
              <w:left w:w="100" w:type="dxa"/>
              <w:bottom w:w="100" w:type="dxa"/>
              <w:right w:w="100" w:type="dxa"/>
            </w:tcMar>
          </w:tcPr>
          <w:p w14:paraId="61AB1D4D"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Prender calentador</w:t>
            </w:r>
          </w:p>
        </w:tc>
      </w:tr>
      <w:tr w:rsidR="00A70EBA" w:rsidRPr="00010F81" w14:paraId="352EA6C3" w14:textId="77777777">
        <w:trPr>
          <w:trHeight w:val="480"/>
        </w:trPr>
        <w:tc>
          <w:tcPr>
            <w:tcW w:w="1846" w:type="dxa"/>
            <w:tcBorders>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3B4B58E7" w14:textId="77777777" w:rsidR="00A70EBA" w:rsidRPr="00010F81" w:rsidRDefault="00451405" w:rsidP="00010F81">
            <w:pPr>
              <w:spacing w:after="0" w:line="276" w:lineRule="auto"/>
              <w:jc w:val="both"/>
              <w:rPr>
                <w:rFonts w:ascii="Times New Roman" w:hAnsi="Times New Roman" w:cs="Times New Roman"/>
                <w:b/>
              </w:rPr>
            </w:pPr>
            <w:r w:rsidRPr="00010F81">
              <w:rPr>
                <w:rFonts w:ascii="Times New Roman" w:hAnsi="Times New Roman" w:cs="Times New Roman"/>
                <w:b/>
              </w:rPr>
              <w:t>Calentador</w:t>
            </w:r>
          </w:p>
        </w:tc>
        <w:tc>
          <w:tcPr>
            <w:tcW w:w="2839" w:type="dxa"/>
            <w:tcBorders>
              <w:bottom w:val="single" w:sz="8" w:space="0" w:color="000000"/>
              <w:right w:val="single" w:sz="8" w:space="0" w:color="000000"/>
            </w:tcBorders>
            <w:shd w:val="clear" w:color="auto" w:fill="D9E2F3"/>
            <w:tcMar>
              <w:top w:w="100" w:type="dxa"/>
              <w:left w:w="100" w:type="dxa"/>
              <w:bottom w:w="100" w:type="dxa"/>
              <w:right w:w="100" w:type="dxa"/>
            </w:tcMar>
          </w:tcPr>
          <w:p w14:paraId="549E74DA"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:CAL,-,OFF</w:t>
            </w:r>
          </w:p>
        </w:tc>
        <w:tc>
          <w:tcPr>
            <w:tcW w:w="3818" w:type="dxa"/>
            <w:tcBorders>
              <w:bottom w:val="single" w:sz="8" w:space="0" w:color="000000"/>
              <w:right w:val="single" w:sz="8" w:space="0" w:color="000000"/>
            </w:tcBorders>
            <w:shd w:val="clear" w:color="auto" w:fill="D9E2F3"/>
            <w:tcMar>
              <w:top w:w="100" w:type="dxa"/>
              <w:left w:w="100" w:type="dxa"/>
              <w:bottom w:w="100" w:type="dxa"/>
              <w:right w:w="100" w:type="dxa"/>
            </w:tcMar>
          </w:tcPr>
          <w:p w14:paraId="5DF5AE5A"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Apagar calentador</w:t>
            </w:r>
          </w:p>
        </w:tc>
      </w:tr>
      <w:tr w:rsidR="00A70EBA" w:rsidRPr="00010F81" w14:paraId="03669CB3" w14:textId="77777777">
        <w:trPr>
          <w:trHeight w:val="480"/>
        </w:trPr>
        <w:tc>
          <w:tcPr>
            <w:tcW w:w="1846"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9C0482D" w14:textId="77777777" w:rsidR="00A70EBA" w:rsidRPr="00010F81" w:rsidRDefault="00451405" w:rsidP="00010F81">
            <w:pPr>
              <w:spacing w:after="0" w:line="276" w:lineRule="auto"/>
              <w:jc w:val="both"/>
              <w:rPr>
                <w:rFonts w:ascii="Times New Roman" w:hAnsi="Times New Roman" w:cs="Times New Roman"/>
                <w:b/>
              </w:rPr>
            </w:pPr>
            <w:r w:rsidRPr="00010F81">
              <w:rPr>
                <w:rFonts w:ascii="Times New Roman" w:hAnsi="Times New Roman" w:cs="Times New Roman"/>
                <w:b/>
              </w:rPr>
              <w:t>Bomba</w:t>
            </w:r>
          </w:p>
        </w:tc>
        <w:tc>
          <w:tcPr>
            <w:tcW w:w="2839" w:type="dxa"/>
            <w:tcBorders>
              <w:bottom w:val="single" w:sz="8" w:space="0" w:color="000000"/>
              <w:right w:val="single" w:sz="8" w:space="0" w:color="000000"/>
            </w:tcBorders>
            <w:tcMar>
              <w:top w:w="100" w:type="dxa"/>
              <w:left w:w="100" w:type="dxa"/>
              <w:bottom w:w="100" w:type="dxa"/>
              <w:right w:w="100" w:type="dxa"/>
            </w:tcMar>
          </w:tcPr>
          <w:p w14:paraId="409DCF2C"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:BOMBA,-,ON</w:t>
            </w:r>
          </w:p>
        </w:tc>
        <w:tc>
          <w:tcPr>
            <w:tcW w:w="3818" w:type="dxa"/>
            <w:tcBorders>
              <w:bottom w:val="single" w:sz="8" w:space="0" w:color="000000"/>
              <w:right w:val="single" w:sz="8" w:space="0" w:color="000000"/>
            </w:tcBorders>
            <w:tcMar>
              <w:top w:w="100" w:type="dxa"/>
              <w:left w:w="100" w:type="dxa"/>
              <w:bottom w:w="100" w:type="dxa"/>
              <w:right w:w="100" w:type="dxa"/>
            </w:tcMar>
          </w:tcPr>
          <w:p w14:paraId="0121A940"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Prender Bomba</w:t>
            </w:r>
          </w:p>
        </w:tc>
      </w:tr>
      <w:tr w:rsidR="00A70EBA" w:rsidRPr="00010F81" w14:paraId="00DC3170" w14:textId="77777777">
        <w:trPr>
          <w:trHeight w:val="480"/>
        </w:trPr>
        <w:tc>
          <w:tcPr>
            <w:tcW w:w="1846" w:type="dxa"/>
            <w:tcBorders>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12962518" w14:textId="77777777" w:rsidR="00A70EBA" w:rsidRPr="00010F81" w:rsidRDefault="00451405" w:rsidP="00010F81">
            <w:pPr>
              <w:spacing w:after="0" w:line="276" w:lineRule="auto"/>
              <w:jc w:val="both"/>
              <w:rPr>
                <w:rFonts w:ascii="Times New Roman" w:hAnsi="Times New Roman" w:cs="Times New Roman"/>
                <w:b/>
              </w:rPr>
            </w:pPr>
            <w:r w:rsidRPr="00010F81">
              <w:rPr>
                <w:rFonts w:ascii="Times New Roman" w:hAnsi="Times New Roman" w:cs="Times New Roman"/>
                <w:b/>
              </w:rPr>
              <w:t>Bomba</w:t>
            </w:r>
          </w:p>
        </w:tc>
        <w:tc>
          <w:tcPr>
            <w:tcW w:w="2839" w:type="dxa"/>
            <w:tcBorders>
              <w:bottom w:val="single" w:sz="8" w:space="0" w:color="000000"/>
              <w:right w:val="single" w:sz="8" w:space="0" w:color="000000"/>
            </w:tcBorders>
            <w:shd w:val="clear" w:color="auto" w:fill="D9E2F3"/>
            <w:tcMar>
              <w:top w:w="100" w:type="dxa"/>
              <w:left w:w="100" w:type="dxa"/>
              <w:bottom w:w="100" w:type="dxa"/>
              <w:right w:w="100" w:type="dxa"/>
            </w:tcMar>
          </w:tcPr>
          <w:p w14:paraId="2519D32F"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:BOMBA,-,OFF</w:t>
            </w:r>
          </w:p>
        </w:tc>
        <w:tc>
          <w:tcPr>
            <w:tcW w:w="3818" w:type="dxa"/>
            <w:tcBorders>
              <w:bottom w:val="single" w:sz="8" w:space="0" w:color="000000"/>
              <w:right w:val="single" w:sz="8" w:space="0" w:color="000000"/>
            </w:tcBorders>
            <w:shd w:val="clear" w:color="auto" w:fill="D9E2F3"/>
            <w:tcMar>
              <w:top w:w="100" w:type="dxa"/>
              <w:left w:w="100" w:type="dxa"/>
              <w:bottom w:w="100" w:type="dxa"/>
              <w:right w:w="100" w:type="dxa"/>
            </w:tcMar>
          </w:tcPr>
          <w:p w14:paraId="6AC774E4" w14:textId="77777777" w:rsidR="00A70EBA" w:rsidRPr="00010F81" w:rsidRDefault="00451405" w:rsidP="00010F81">
            <w:pPr>
              <w:spacing w:after="0" w:line="276" w:lineRule="auto"/>
              <w:jc w:val="both"/>
              <w:rPr>
                <w:rFonts w:ascii="Times New Roman" w:hAnsi="Times New Roman" w:cs="Times New Roman"/>
              </w:rPr>
            </w:pPr>
            <w:r w:rsidRPr="00010F81">
              <w:rPr>
                <w:rFonts w:ascii="Times New Roman" w:hAnsi="Times New Roman" w:cs="Times New Roman"/>
              </w:rPr>
              <w:t>Apagar Bomba</w:t>
            </w:r>
          </w:p>
        </w:tc>
      </w:tr>
    </w:tbl>
    <w:p w14:paraId="1A614AAA" w14:textId="77777777" w:rsidR="00A70EBA" w:rsidRPr="00010F81" w:rsidRDefault="00A70EBA" w:rsidP="00010F81">
      <w:pPr>
        <w:jc w:val="both"/>
        <w:rPr>
          <w:rFonts w:ascii="Times New Roman" w:hAnsi="Times New Roman" w:cs="Times New Roman"/>
        </w:rPr>
      </w:pPr>
    </w:p>
    <w:p w14:paraId="217A1F59" w14:textId="5FE14463" w:rsidR="00A70EBA" w:rsidRPr="00010F81" w:rsidRDefault="00451405" w:rsidP="00010F81">
      <w:pPr>
        <w:ind w:left="284" w:firstLine="567"/>
        <w:jc w:val="both"/>
        <w:rPr>
          <w:rFonts w:ascii="Times New Roman" w:hAnsi="Times New Roman" w:cs="Times New Roman"/>
        </w:rPr>
      </w:pPr>
      <w:r w:rsidRPr="00010F81">
        <w:rPr>
          <w:rFonts w:ascii="Times New Roman" w:hAnsi="Times New Roman" w:cs="Times New Roman"/>
        </w:rPr>
        <w:t xml:space="preserve">En el siguiente diagrama de flujo </w:t>
      </w:r>
      <w:r w:rsidR="000B2F56" w:rsidRPr="00010F81">
        <w:rPr>
          <w:rFonts w:ascii="Times New Roman" w:hAnsi="Times New Roman" w:cs="Times New Roman"/>
        </w:rPr>
        <w:t xml:space="preserve">(Figura 3.4) </w:t>
      </w:r>
      <w:r w:rsidRPr="00010F81">
        <w:rPr>
          <w:rFonts w:ascii="Times New Roman" w:hAnsi="Times New Roman" w:cs="Times New Roman"/>
        </w:rPr>
        <w:t xml:space="preserve">se muestra el algoritmo para separar los bytes que </w:t>
      </w:r>
      <w:r w:rsidR="00C25A77" w:rsidRPr="00010F81">
        <w:rPr>
          <w:rFonts w:ascii="Times New Roman" w:hAnsi="Times New Roman" w:cs="Times New Roman"/>
        </w:rPr>
        <w:t>ingresan al</w:t>
      </w:r>
      <w:r w:rsidRPr="00010F81">
        <w:rPr>
          <w:rFonts w:ascii="Times New Roman" w:hAnsi="Times New Roman" w:cs="Times New Roman"/>
        </w:rPr>
        <w:t xml:space="preserve"> sistema en las distintas partes del paquete. </w:t>
      </w:r>
    </w:p>
    <w:p w14:paraId="6511522A" w14:textId="4C20B1C1" w:rsidR="00A70EBA" w:rsidRPr="00010F81" w:rsidRDefault="00451405" w:rsidP="00010F81">
      <w:pPr>
        <w:ind w:left="284" w:firstLine="567"/>
        <w:jc w:val="both"/>
        <w:rPr>
          <w:rFonts w:ascii="Times New Roman" w:hAnsi="Times New Roman" w:cs="Times New Roman"/>
        </w:rPr>
      </w:pPr>
      <w:r w:rsidRPr="00010F81">
        <w:rPr>
          <w:rFonts w:ascii="Times New Roman" w:hAnsi="Times New Roman" w:cs="Times New Roman"/>
        </w:rPr>
        <w:t xml:space="preserve">Al ingresar un nuevo byte se comprueba si es un inicializador. Si lo es y antes no </w:t>
      </w:r>
      <w:r w:rsidR="00C25A77" w:rsidRPr="00010F81">
        <w:rPr>
          <w:rFonts w:ascii="Times New Roman" w:hAnsi="Times New Roman" w:cs="Times New Roman"/>
        </w:rPr>
        <w:t>había</w:t>
      </w:r>
      <w:r w:rsidRPr="00010F81">
        <w:rPr>
          <w:rFonts w:ascii="Times New Roman" w:hAnsi="Times New Roman" w:cs="Times New Roman"/>
        </w:rPr>
        <w:t xml:space="preserve"> ingresado </w:t>
      </w:r>
      <w:r w:rsidR="00C25A77" w:rsidRPr="00010F81">
        <w:rPr>
          <w:rFonts w:ascii="Times New Roman" w:hAnsi="Times New Roman" w:cs="Times New Roman"/>
        </w:rPr>
        <w:t>ningún</w:t>
      </w:r>
      <w:r w:rsidRPr="00010F81">
        <w:rPr>
          <w:rFonts w:ascii="Times New Roman" w:hAnsi="Times New Roman" w:cs="Times New Roman"/>
        </w:rPr>
        <w:t xml:space="preserve"> paquete nuevo se habilita la bandera de comienzo de paquete, en caso contrario se cancela la recepción del paquete </w:t>
      </w:r>
      <w:r w:rsidR="00C25A77" w:rsidRPr="00010F81">
        <w:rPr>
          <w:rFonts w:ascii="Times New Roman" w:hAnsi="Times New Roman" w:cs="Times New Roman"/>
        </w:rPr>
        <w:t>y,</w:t>
      </w:r>
      <w:r w:rsidRPr="00010F81">
        <w:rPr>
          <w:rFonts w:ascii="Times New Roman" w:hAnsi="Times New Roman" w:cs="Times New Roman"/>
        </w:rPr>
        <w:t xml:space="preserve"> para comenzar de nuevo la recepción, se tendría que enviar el paquete de nuevo. Si ocurriese esto último un mensaje de error es enviado a través del USART. </w:t>
      </w:r>
    </w:p>
    <w:p w14:paraId="6489F99F" w14:textId="696AA15F" w:rsidR="00A70EBA" w:rsidRPr="00010F81" w:rsidRDefault="00451405" w:rsidP="00010F81">
      <w:pPr>
        <w:ind w:left="284" w:firstLine="567"/>
        <w:jc w:val="both"/>
        <w:rPr>
          <w:rFonts w:ascii="Times New Roman" w:hAnsi="Times New Roman" w:cs="Times New Roman"/>
        </w:rPr>
      </w:pPr>
      <w:r w:rsidRPr="00010F81">
        <w:rPr>
          <w:rFonts w:ascii="Times New Roman" w:hAnsi="Times New Roman" w:cs="Times New Roman"/>
        </w:rPr>
        <w:t xml:space="preserve">Si no es un inicializador y es un finalizador, se comprueba si el mensaje estaba siendo recibido (chequeando la bandera de comienzo de paquete). De ser así y todos los campos fueron recibidos se finaliza el paquete y se habilita una bandera para que la rutina del programa principal pueda procesar el paquete. En caso contrario se muestra un mensaje de error a través del USART y se reinician las banderas de </w:t>
      </w:r>
      <w:r w:rsidR="000B2F56" w:rsidRPr="00010F81">
        <w:rPr>
          <w:rFonts w:ascii="Times New Roman" w:hAnsi="Times New Roman" w:cs="Times New Roman"/>
        </w:rPr>
        <w:t>recepción</w:t>
      </w:r>
      <w:r w:rsidRPr="00010F81">
        <w:rPr>
          <w:rFonts w:ascii="Times New Roman" w:hAnsi="Times New Roman" w:cs="Times New Roman"/>
        </w:rPr>
        <w:t xml:space="preserve"> de paquete.</w:t>
      </w:r>
    </w:p>
    <w:p w14:paraId="057D82B9" w14:textId="77777777" w:rsidR="000B2F56" w:rsidRPr="00010F81" w:rsidRDefault="00451405" w:rsidP="00010F81">
      <w:pPr>
        <w:ind w:left="284" w:firstLine="567"/>
        <w:jc w:val="both"/>
        <w:rPr>
          <w:rFonts w:ascii="Times New Roman" w:hAnsi="Times New Roman" w:cs="Times New Roman"/>
        </w:rPr>
      </w:pPr>
      <w:r w:rsidRPr="00010F81">
        <w:rPr>
          <w:rFonts w:ascii="Times New Roman" w:hAnsi="Times New Roman" w:cs="Times New Roman"/>
        </w:rPr>
        <w:t xml:space="preserve">Si el byte ingresado es un separador de campo y el mensaje está siendo recibido (bandera de comienzo de paquete en alto) se cambia el campo de recepción. En caso de que se supere la cantidad de campos (por muchos mensajes de separador de campo) se envía un mensaje de error y se cancela la recepción del paquete (reiniciando las banderas correspondientes). </w:t>
      </w:r>
    </w:p>
    <w:p w14:paraId="25843EA2" w14:textId="0A3745CD" w:rsidR="00A70EBA" w:rsidRPr="00010F81" w:rsidRDefault="00451405" w:rsidP="00010F81">
      <w:pPr>
        <w:ind w:left="284" w:firstLine="567"/>
        <w:jc w:val="both"/>
        <w:rPr>
          <w:rFonts w:ascii="Times New Roman" w:hAnsi="Times New Roman" w:cs="Times New Roman"/>
        </w:rPr>
      </w:pPr>
      <w:r w:rsidRPr="00010F81">
        <w:rPr>
          <w:rFonts w:ascii="Times New Roman" w:hAnsi="Times New Roman" w:cs="Times New Roman"/>
        </w:rPr>
        <w:t>Si el byte ingresado no es un finalizador, separador de campo o inicializador se lo agrega al campo actual, siempre y cuando la recepción del paquete esté habilitada (bandera de comienzo de paquete en alto).</w:t>
      </w:r>
    </w:p>
    <w:p w14:paraId="5D639C5A" w14:textId="77777777" w:rsidR="00A70EBA" w:rsidRPr="00010F81" w:rsidRDefault="00451405" w:rsidP="00010F81">
      <w:pPr>
        <w:ind w:left="284" w:firstLine="567"/>
        <w:jc w:val="both"/>
        <w:rPr>
          <w:rFonts w:ascii="Times New Roman" w:hAnsi="Times New Roman" w:cs="Times New Roman"/>
        </w:rPr>
      </w:pPr>
      <w:r w:rsidRPr="00010F81">
        <w:rPr>
          <w:rFonts w:ascii="Times New Roman" w:hAnsi="Times New Roman" w:cs="Times New Roman"/>
        </w:rPr>
        <w:t>Además, en la llegada de cada byte se reinicia un contador de timeout. Si el nuevo byte ingresa despues de la finalizacion de este contador se descarta y se comienza de nuevo la recepcion del paquete (un mensaje de error es mostrado).</w:t>
      </w:r>
    </w:p>
    <w:p w14:paraId="51720ED2" w14:textId="77777777" w:rsidR="00A70EBA" w:rsidRDefault="00A70EBA"/>
    <w:p w14:paraId="1FAF7E3C" w14:textId="3E488E26" w:rsidR="00A70EBA" w:rsidRDefault="00010F81">
      <w:r>
        <w:rPr>
          <w:noProof/>
        </w:rPr>
        <w:lastRenderedPageBreak/>
        <mc:AlternateContent>
          <mc:Choice Requires="wps">
            <w:drawing>
              <wp:anchor distT="0" distB="0" distL="114300" distR="114300" simplePos="0" relativeHeight="251684352" behindDoc="0" locked="0" layoutInCell="1" allowOverlap="1" wp14:anchorId="16A8189A" wp14:editId="37FBD63C">
                <wp:simplePos x="0" y="0"/>
                <wp:positionH relativeFrom="column">
                  <wp:posOffset>771525</wp:posOffset>
                </wp:positionH>
                <wp:positionV relativeFrom="paragraph">
                  <wp:posOffset>5424149</wp:posOffset>
                </wp:positionV>
                <wp:extent cx="3696335" cy="635"/>
                <wp:effectExtent l="0" t="0" r="0" b="0"/>
                <wp:wrapTopAndBottom/>
                <wp:docPr id="35" name="Cuadro de texto 35"/>
                <wp:cNvGraphicFramePr/>
                <a:graphic xmlns:a="http://schemas.openxmlformats.org/drawingml/2006/main">
                  <a:graphicData uri="http://schemas.microsoft.com/office/word/2010/wordprocessingShape">
                    <wps:wsp>
                      <wps:cNvSpPr txBox="1"/>
                      <wps:spPr>
                        <a:xfrm>
                          <a:off x="0" y="0"/>
                          <a:ext cx="3696335" cy="635"/>
                        </a:xfrm>
                        <a:prstGeom prst="rect">
                          <a:avLst/>
                        </a:prstGeom>
                        <a:solidFill>
                          <a:prstClr val="white"/>
                        </a:solidFill>
                        <a:ln>
                          <a:noFill/>
                        </a:ln>
                      </wps:spPr>
                      <wps:txbx>
                        <w:txbxContent>
                          <w:p w14:paraId="610C49D2" w14:textId="58D7C026" w:rsidR="0001285A" w:rsidRPr="00010F81" w:rsidRDefault="0001285A" w:rsidP="000B2F56">
                            <w:pPr>
                              <w:pStyle w:val="Descripcin"/>
                              <w:jc w:val="center"/>
                              <w:rPr>
                                <w:rFonts w:ascii="Times New Roman" w:hAnsi="Times New Roman" w:cs="Times New Roman"/>
                                <w:noProof/>
                                <w:color w:val="7F7F7F" w:themeColor="text1" w:themeTint="80"/>
                                <w:sz w:val="20"/>
                              </w:rPr>
                            </w:pPr>
                            <w:r w:rsidRPr="00010F81">
                              <w:rPr>
                                <w:rFonts w:ascii="Times New Roman" w:hAnsi="Times New Roman" w:cs="Times New Roman"/>
                                <w:color w:val="7F7F7F" w:themeColor="text1" w:themeTint="80"/>
                                <w:sz w:val="20"/>
                              </w:rPr>
                              <w:t>Figura 3.4 Rutina de recepción de paquete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A8189A" id="Cuadro de texto 35" o:spid="_x0000_s1074" type="#_x0000_t202" style="position:absolute;margin-left:60.75pt;margin-top:427.1pt;width:291.0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" stroked="f">
                <v:textbox style="mso-fit-shape-to-text:t" inset="0,0,0,0">
                  <w:txbxContent>
                    <w:p w14:paraId="610C49D2" w14:textId="58D7C026" w:rsidR="0001285A" w:rsidRPr="00010F81" w:rsidRDefault="0001285A" w:rsidP="000B2F56">
                      <w:pPr>
                        <w:pStyle w:val="Descripcin"/>
                        <w:jc w:val="center"/>
                        <w:rPr>
                          <w:rFonts w:ascii="Times New Roman" w:hAnsi="Times New Roman" w:cs="Times New Roman"/>
                          <w:noProof/>
                          <w:color w:val="7F7F7F" w:themeColor="text1" w:themeTint="80"/>
                          <w:sz w:val="20"/>
                        </w:rPr>
                      </w:pPr>
                      <w:r w:rsidRPr="00010F81">
                        <w:rPr>
                          <w:rFonts w:ascii="Times New Roman" w:hAnsi="Times New Roman" w:cs="Times New Roman"/>
                          <w:color w:val="7F7F7F" w:themeColor="text1" w:themeTint="80"/>
                          <w:sz w:val="20"/>
                        </w:rPr>
                        <w:t>Figura 3.4 Rutina de recepción de paquete</w:t>
                      </w:r>
                    </w:p>
                  </w:txbxContent>
                </v:textbox>
                <w10:wrap type="topAndBottom"/>
              </v:shape>
            </w:pict>
          </mc:Fallback>
        </mc:AlternateContent>
      </w:r>
      <w:r w:rsidR="00E3747F">
        <w:rPr>
          <w:noProof/>
        </w:rPr>
        <w:drawing>
          <wp:anchor distT="114300" distB="114300" distL="114300" distR="114300" simplePos="0" relativeHeight="251649536" behindDoc="0" locked="0" layoutInCell="1" hidden="0" allowOverlap="1" wp14:anchorId="48B5B7CF" wp14:editId="7FA0260E">
            <wp:simplePos x="0" y="0"/>
            <wp:positionH relativeFrom="column">
              <wp:posOffset>762000</wp:posOffset>
            </wp:positionH>
            <wp:positionV relativeFrom="paragraph">
              <wp:posOffset>285750</wp:posOffset>
            </wp:positionV>
            <wp:extent cx="3696653" cy="5136057"/>
            <wp:effectExtent l="0" t="0" r="0" b="0"/>
            <wp:wrapTopAndBottom distT="114300" distB="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3696653" cy="5136057"/>
                    </a:xfrm>
                    <a:prstGeom prst="rect">
                      <a:avLst/>
                    </a:prstGeom>
                    <a:ln/>
                  </pic:spPr>
                </pic:pic>
              </a:graphicData>
            </a:graphic>
          </wp:anchor>
        </w:drawing>
      </w:r>
    </w:p>
    <w:p w14:paraId="7C08A658" w14:textId="5BD966C6" w:rsidR="000B2F56" w:rsidRDefault="000B2F56"/>
    <w:p w14:paraId="029D710A" w14:textId="2A6F8F19" w:rsidR="00A70EBA" w:rsidRPr="00010F81" w:rsidRDefault="00451405" w:rsidP="00010F81">
      <w:pPr>
        <w:ind w:firstLine="284"/>
        <w:jc w:val="both"/>
        <w:rPr>
          <w:rFonts w:ascii="Times New Roman" w:hAnsi="Times New Roman" w:cs="Times New Roman"/>
        </w:rPr>
      </w:pPr>
      <w:r w:rsidRPr="00010F81">
        <w:rPr>
          <w:rFonts w:ascii="Times New Roman" w:hAnsi="Times New Roman" w:cs="Times New Roman"/>
        </w:rPr>
        <w:t>3.</w:t>
      </w:r>
      <w:r w:rsidR="00792D4F" w:rsidRPr="00010F81">
        <w:rPr>
          <w:rFonts w:ascii="Times New Roman" w:hAnsi="Times New Roman" w:cs="Times New Roman"/>
        </w:rPr>
        <w:t>2</w:t>
      </w:r>
      <w:r w:rsidRPr="00010F81">
        <w:rPr>
          <w:rFonts w:ascii="Times New Roman" w:hAnsi="Times New Roman" w:cs="Times New Roman"/>
        </w:rPr>
        <w:t>.</w:t>
      </w:r>
      <w:r w:rsidR="005E4E7D" w:rsidRPr="00010F81">
        <w:rPr>
          <w:rFonts w:ascii="Times New Roman" w:hAnsi="Times New Roman" w:cs="Times New Roman"/>
        </w:rPr>
        <w:t>3</w:t>
      </w:r>
      <w:r w:rsidRPr="00010F81">
        <w:rPr>
          <w:rFonts w:ascii="Times New Roman" w:hAnsi="Times New Roman" w:cs="Times New Roman"/>
        </w:rPr>
        <w:t xml:space="preserve"> Estructura y algoritmos del protocolo de la tarjeta SD.</w:t>
      </w:r>
    </w:p>
    <w:p w14:paraId="6D062B6D" w14:textId="7E6C9C80" w:rsidR="00A70EBA" w:rsidRPr="00010F81" w:rsidRDefault="00451405" w:rsidP="00010F81">
      <w:pPr>
        <w:ind w:left="284" w:firstLine="567"/>
        <w:jc w:val="both"/>
        <w:rPr>
          <w:rFonts w:ascii="Times New Roman" w:hAnsi="Times New Roman" w:cs="Times New Roman"/>
        </w:rPr>
      </w:pPr>
      <w:r w:rsidRPr="00010F81">
        <w:rPr>
          <w:rFonts w:ascii="Times New Roman" w:hAnsi="Times New Roman" w:cs="Times New Roman"/>
        </w:rPr>
        <w:t xml:space="preserve">En la tarjeta SD se crean dos archivos de backup </w:t>
      </w:r>
      <w:r w:rsidRPr="00010F81">
        <w:rPr>
          <w:rFonts w:ascii="Times New Roman" w:hAnsi="Times New Roman" w:cs="Times New Roman"/>
          <w:i/>
        </w:rPr>
        <w:t xml:space="preserve">ETAPAS.TXT </w:t>
      </w:r>
      <w:r w:rsidRPr="00010F81">
        <w:rPr>
          <w:rFonts w:ascii="Times New Roman" w:hAnsi="Times New Roman" w:cs="Times New Roman"/>
        </w:rPr>
        <w:t xml:space="preserve">y </w:t>
      </w:r>
      <w:r w:rsidRPr="00010F81">
        <w:rPr>
          <w:rFonts w:ascii="Times New Roman" w:hAnsi="Times New Roman" w:cs="Times New Roman"/>
          <w:i/>
        </w:rPr>
        <w:t>LOG.TXT</w:t>
      </w:r>
      <w:r w:rsidRPr="00010F81">
        <w:rPr>
          <w:rFonts w:ascii="Times New Roman" w:hAnsi="Times New Roman" w:cs="Times New Roman"/>
        </w:rPr>
        <w:t xml:space="preserve">, y cada una hora un nuevo archivo datalogger </w:t>
      </w:r>
      <w:r w:rsidRPr="00010F81">
        <w:rPr>
          <w:rFonts w:ascii="Times New Roman" w:hAnsi="Times New Roman" w:cs="Times New Roman"/>
          <w:i/>
        </w:rPr>
        <w:t>TI-xxxx.csv</w:t>
      </w:r>
      <w:r w:rsidRPr="00010F81">
        <w:rPr>
          <w:rFonts w:ascii="Times New Roman" w:hAnsi="Times New Roman" w:cs="Times New Roman"/>
        </w:rPr>
        <w:t>. Estos archivos tienen sus campos separados por los caracteres ‘ ’, ‘-’, ‘.’ y ‘,’</w:t>
      </w:r>
    </w:p>
    <w:p w14:paraId="20BCE78B" w14:textId="77777777" w:rsidR="00A70EBA" w:rsidRPr="00010F81" w:rsidRDefault="00A70EBA" w:rsidP="00010F81">
      <w:pPr>
        <w:ind w:firstLine="720"/>
        <w:jc w:val="both"/>
        <w:rPr>
          <w:rFonts w:ascii="Times New Roman" w:hAnsi="Times New Roman" w:cs="Times New Roman"/>
        </w:rPr>
      </w:pPr>
    </w:p>
    <w:tbl>
      <w:tblPr>
        <w:tblStyle w:val="a2"/>
        <w:tblW w:w="850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26"/>
        <w:gridCol w:w="2126"/>
        <w:gridCol w:w="2126"/>
        <w:gridCol w:w="2126"/>
      </w:tblGrid>
      <w:tr w:rsidR="00A70EBA" w:rsidRPr="00010F81" w14:paraId="4B38DDDF" w14:textId="77777777">
        <w:tc>
          <w:tcPr>
            <w:tcW w:w="2126" w:type="dxa"/>
            <w:shd w:val="clear" w:color="auto" w:fill="auto"/>
            <w:tcMar>
              <w:top w:w="100" w:type="dxa"/>
              <w:left w:w="100" w:type="dxa"/>
              <w:bottom w:w="100" w:type="dxa"/>
              <w:right w:w="100" w:type="dxa"/>
            </w:tcMar>
          </w:tcPr>
          <w:p w14:paraId="0A0B7C1E" w14:textId="77777777" w:rsidR="00A70EBA" w:rsidRPr="00010F81" w:rsidRDefault="00451405" w:rsidP="00010F81">
            <w:pPr>
              <w:widowControl w:val="0"/>
              <w:pBdr>
                <w:top w:val="nil"/>
                <w:left w:val="nil"/>
                <w:bottom w:val="nil"/>
                <w:right w:val="nil"/>
                <w:between w:val="nil"/>
              </w:pBdr>
              <w:spacing w:after="0" w:line="240" w:lineRule="auto"/>
              <w:jc w:val="both"/>
              <w:rPr>
                <w:rFonts w:ascii="Times New Roman" w:hAnsi="Times New Roman" w:cs="Times New Roman"/>
              </w:rPr>
            </w:pPr>
            <w:r w:rsidRPr="00010F81">
              <w:rPr>
                <w:rFonts w:ascii="Times New Roman" w:hAnsi="Times New Roman" w:cs="Times New Roman"/>
              </w:rPr>
              <w:t>‘ ‘</w:t>
            </w:r>
          </w:p>
        </w:tc>
        <w:tc>
          <w:tcPr>
            <w:tcW w:w="2126" w:type="dxa"/>
            <w:shd w:val="clear" w:color="auto" w:fill="auto"/>
            <w:tcMar>
              <w:top w:w="100" w:type="dxa"/>
              <w:left w:w="100" w:type="dxa"/>
              <w:bottom w:w="100" w:type="dxa"/>
              <w:right w:w="100" w:type="dxa"/>
            </w:tcMar>
          </w:tcPr>
          <w:p w14:paraId="75A53C59" w14:textId="77777777" w:rsidR="00A70EBA" w:rsidRPr="00010F81" w:rsidRDefault="00451405" w:rsidP="00010F81">
            <w:pPr>
              <w:widowControl w:val="0"/>
              <w:pBdr>
                <w:top w:val="nil"/>
                <w:left w:val="nil"/>
                <w:bottom w:val="nil"/>
                <w:right w:val="nil"/>
                <w:between w:val="nil"/>
              </w:pBdr>
              <w:spacing w:after="0" w:line="240" w:lineRule="auto"/>
              <w:jc w:val="both"/>
              <w:rPr>
                <w:rFonts w:ascii="Times New Roman" w:hAnsi="Times New Roman" w:cs="Times New Roman"/>
              </w:rPr>
            </w:pPr>
            <w:r w:rsidRPr="00010F81">
              <w:rPr>
                <w:rFonts w:ascii="Times New Roman" w:hAnsi="Times New Roman" w:cs="Times New Roman"/>
              </w:rPr>
              <w:t>‘-’</w:t>
            </w:r>
          </w:p>
        </w:tc>
        <w:tc>
          <w:tcPr>
            <w:tcW w:w="2126" w:type="dxa"/>
            <w:shd w:val="clear" w:color="auto" w:fill="auto"/>
            <w:tcMar>
              <w:top w:w="100" w:type="dxa"/>
              <w:left w:w="100" w:type="dxa"/>
              <w:bottom w:w="100" w:type="dxa"/>
              <w:right w:w="100" w:type="dxa"/>
            </w:tcMar>
          </w:tcPr>
          <w:p w14:paraId="5F091E09" w14:textId="77777777" w:rsidR="00A70EBA" w:rsidRPr="00010F81" w:rsidRDefault="00451405" w:rsidP="00010F81">
            <w:pPr>
              <w:widowControl w:val="0"/>
              <w:pBdr>
                <w:top w:val="nil"/>
                <w:left w:val="nil"/>
                <w:bottom w:val="nil"/>
                <w:right w:val="nil"/>
                <w:between w:val="nil"/>
              </w:pBdr>
              <w:spacing w:after="0" w:line="240" w:lineRule="auto"/>
              <w:jc w:val="both"/>
              <w:rPr>
                <w:rFonts w:ascii="Times New Roman" w:hAnsi="Times New Roman" w:cs="Times New Roman"/>
              </w:rPr>
            </w:pPr>
            <w:r w:rsidRPr="00010F81">
              <w:rPr>
                <w:rFonts w:ascii="Times New Roman" w:hAnsi="Times New Roman" w:cs="Times New Roman"/>
              </w:rPr>
              <w:t>‘.’</w:t>
            </w:r>
          </w:p>
        </w:tc>
        <w:tc>
          <w:tcPr>
            <w:tcW w:w="2126" w:type="dxa"/>
            <w:shd w:val="clear" w:color="auto" w:fill="auto"/>
            <w:tcMar>
              <w:top w:w="100" w:type="dxa"/>
              <w:left w:w="100" w:type="dxa"/>
              <w:bottom w:w="100" w:type="dxa"/>
              <w:right w:w="100" w:type="dxa"/>
            </w:tcMar>
          </w:tcPr>
          <w:p w14:paraId="7BD23B46" w14:textId="77777777" w:rsidR="00A70EBA" w:rsidRPr="00010F81" w:rsidRDefault="00451405" w:rsidP="00010F81">
            <w:pPr>
              <w:widowControl w:val="0"/>
              <w:pBdr>
                <w:top w:val="nil"/>
                <w:left w:val="nil"/>
                <w:bottom w:val="nil"/>
                <w:right w:val="nil"/>
                <w:between w:val="nil"/>
              </w:pBdr>
              <w:spacing w:after="0" w:line="240" w:lineRule="auto"/>
              <w:jc w:val="both"/>
              <w:rPr>
                <w:rFonts w:ascii="Times New Roman" w:hAnsi="Times New Roman" w:cs="Times New Roman"/>
              </w:rPr>
            </w:pPr>
            <w:r w:rsidRPr="00010F81">
              <w:rPr>
                <w:rFonts w:ascii="Times New Roman" w:hAnsi="Times New Roman" w:cs="Times New Roman"/>
              </w:rPr>
              <w:t>-,-</w:t>
            </w:r>
          </w:p>
        </w:tc>
      </w:tr>
    </w:tbl>
    <w:p w14:paraId="5FA48E26" w14:textId="77777777" w:rsidR="00A70EBA" w:rsidRPr="00010F81" w:rsidRDefault="00A70EBA" w:rsidP="00010F81">
      <w:pPr>
        <w:ind w:firstLine="720"/>
        <w:jc w:val="both"/>
        <w:rPr>
          <w:rFonts w:ascii="Times New Roman" w:hAnsi="Times New Roman" w:cs="Times New Roman"/>
        </w:rPr>
      </w:pPr>
    </w:p>
    <w:p w14:paraId="46EE355A" w14:textId="230B79E3" w:rsidR="00A70EBA" w:rsidRPr="00010F81" w:rsidRDefault="00451405" w:rsidP="00010F81">
      <w:pPr>
        <w:ind w:left="284" w:firstLine="567"/>
        <w:jc w:val="both"/>
        <w:rPr>
          <w:rFonts w:ascii="Times New Roman" w:hAnsi="Times New Roman" w:cs="Times New Roman"/>
        </w:rPr>
      </w:pPr>
      <w:r w:rsidRPr="00010F81">
        <w:rPr>
          <w:rFonts w:ascii="Times New Roman" w:hAnsi="Times New Roman" w:cs="Times New Roman"/>
        </w:rPr>
        <w:t xml:space="preserve">De esta manera y con ayuda de la librería </w:t>
      </w:r>
      <w:r w:rsidRPr="00010F81">
        <w:rPr>
          <w:rFonts w:ascii="Times New Roman" w:hAnsi="Times New Roman" w:cs="Times New Roman"/>
          <w:i/>
        </w:rPr>
        <w:t>string.h</w:t>
      </w:r>
      <w:r w:rsidRPr="00010F81">
        <w:rPr>
          <w:rFonts w:ascii="Times New Roman" w:hAnsi="Times New Roman" w:cs="Times New Roman"/>
        </w:rPr>
        <w:t xml:space="preserve"> se facilita la tarea de tomar y separar los datos.</w:t>
      </w:r>
    </w:p>
    <w:p w14:paraId="3B81869A" w14:textId="1285892D" w:rsidR="00A70EBA" w:rsidRPr="00010F81" w:rsidRDefault="00451405" w:rsidP="00010F81">
      <w:pPr>
        <w:ind w:left="284" w:firstLine="567"/>
        <w:jc w:val="both"/>
        <w:rPr>
          <w:rFonts w:ascii="Times New Roman" w:hAnsi="Times New Roman" w:cs="Times New Roman"/>
        </w:rPr>
      </w:pPr>
      <w:r w:rsidRPr="00010F81">
        <w:rPr>
          <w:rFonts w:ascii="Times New Roman" w:hAnsi="Times New Roman" w:cs="Times New Roman"/>
        </w:rPr>
        <w:t xml:space="preserve">El archivo </w:t>
      </w:r>
      <w:r w:rsidRPr="00010F81">
        <w:rPr>
          <w:rFonts w:ascii="Times New Roman" w:hAnsi="Times New Roman" w:cs="Times New Roman"/>
          <w:i/>
        </w:rPr>
        <w:t>ETAPAS.TXT</w:t>
      </w:r>
      <w:r w:rsidRPr="00010F81">
        <w:rPr>
          <w:rFonts w:ascii="Times New Roman" w:hAnsi="Times New Roman" w:cs="Times New Roman"/>
        </w:rPr>
        <w:t xml:space="preserve"> posee las distintas fechas para las </w:t>
      </w:r>
      <w:r w:rsidR="000B2F56" w:rsidRPr="00010F81">
        <w:rPr>
          <w:rFonts w:ascii="Times New Roman" w:hAnsi="Times New Roman" w:cs="Times New Roman"/>
        </w:rPr>
        <w:t>alarmas de</w:t>
      </w:r>
      <w:r w:rsidRPr="00010F81">
        <w:rPr>
          <w:rFonts w:ascii="Times New Roman" w:hAnsi="Times New Roman" w:cs="Times New Roman"/>
        </w:rPr>
        <w:t xml:space="preserve"> la etapa configurada. En este caso se utilizaron 3 etapas por lo que cada archivo tiene tres veces la siguiente cadena:</w:t>
      </w:r>
    </w:p>
    <w:p w14:paraId="731591AB" w14:textId="77777777" w:rsidR="00A70EBA" w:rsidRPr="00010F81" w:rsidRDefault="00451405" w:rsidP="00010F81">
      <w:pPr>
        <w:ind w:firstLine="720"/>
        <w:jc w:val="both"/>
        <w:rPr>
          <w:rFonts w:ascii="Times New Roman" w:hAnsi="Times New Roman" w:cs="Times New Roman"/>
        </w:rPr>
      </w:pPr>
      <w:r w:rsidRPr="00010F81">
        <w:rPr>
          <w:rFonts w:ascii="Times New Roman" w:hAnsi="Times New Roman" w:cs="Times New Roman"/>
        </w:rPr>
        <w:lastRenderedPageBreak/>
        <w:t xml:space="preserve">,ETAPA xx, HOURS xx, </w:t>
      </w:r>
    </w:p>
    <w:p w14:paraId="1D823127" w14:textId="2273D4F8" w:rsidR="00A70EBA" w:rsidRPr="00010F81" w:rsidRDefault="00451405" w:rsidP="00010F81">
      <w:pPr>
        <w:ind w:left="284" w:firstLine="567"/>
        <w:jc w:val="both"/>
        <w:rPr>
          <w:rFonts w:ascii="Times New Roman" w:hAnsi="Times New Roman" w:cs="Times New Roman"/>
        </w:rPr>
      </w:pPr>
      <w:r w:rsidRPr="00010F81">
        <w:rPr>
          <w:rFonts w:ascii="Times New Roman" w:hAnsi="Times New Roman" w:cs="Times New Roman"/>
        </w:rPr>
        <w:t xml:space="preserve">El archivo </w:t>
      </w:r>
      <w:r w:rsidRPr="00010F81">
        <w:rPr>
          <w:rFonts w:ascii="Times New Roman" w:hAnsi="Times New Roman" w:cs="Times New Roman"/>
          <w:i/>
        </w:rPr>
        <w:t xml:space="preserve">LOG.TXT </w:t>
      </w:r>
      <w:r w:rsidRPr="00010F81">
        <w:rPr>
          <w:rFonts w:ascii="Times New Roman" w:hAnsi="Times New Roman" w:cs="Times New Roman"/>
        </w:rPr>
        <w:t xml:space="preserve">posee la información del tipo de cultivo, si este </w:t>
      </w:r>
      <w:r w:rsidR="000B2F56" w:rsidRPr="00010F81">
        <w:rPr>
          <w:rFonts w:ascii="Times New Roman" w:hAnsi="Times New Roman" w:cs="Times New Roman"/>
        </w:rPr>
        <w:t>está</w:t>
      </w:r>
      <w:r w:rsidRPr="00010F81">
        <w:rPr>
          <w:rFonts w:ascii="Times New Roman" w:hAnsi="Times New Roman" w:cs="Times New Roman"/>
        </w:rPr>
        <w:t xml:space="preserve"> activo y la etapa en la que se encuentra:</w:t>
      </w:r>
    </w:p>
    <w:p w14:paraId="26A46B87" w14:textId="77777777" w:rsidR="00A70EBA" w:rsidRPr="00010F81" w:rsidRDefault="00451405" w:rsidP="00010F81">
      <w:pPr>
        <w:ind w:firstLine="720"/>
        <w:jc w:val="both"/>
        <w:rPr>
          <w:rFonts w:ascii="Times New Roman" w:hAnsi="Times New Roman" w:cs="Times New Roman"/>
        </w:rPr>
      </w:pPr>
      <w:r w:rsidRPr="00010F81">
        <w:rPr>
          <w:rFonts w:ascii="Times New Roman" w:hAnsi="Times New Roman" w:cs="Times New Roman"/>
        </w:rPr>
        <w:t>,TIPO_CULTIVO XX, ETAPA_ACTUAL XX, ESTADO XX,</w:t>
      </w:r>
    </w:p>
    <w:p w14:paraId="0CBDE307" w14:textId="77777777" w:rsidR="00A70EBA" w:rsidRPr="00010F81" w:rsidRDefault="00451405" w:rsidP="00010F81">
      <w:pPr>
        <w:ind w:left="284" w:firstLine="567"/>
        <w:jc w:val="both"/>
        <w:rPr>
          <w:rFonts w:ascii="Times New Roman" w:hAnsi="Times New Roman" w:cs="Times New Roman"/>
        </w:rPr>
      </w:pPr>
      <w:r w:rsidRPr="00010F81">
        <w:rPr>
          <w:rFonts w:ascii="Times New Roman" w:hAnsi="Times New Roman" w:cs="Times New Roman"/>
        </w:rPr>
        <w:t>Los posibles valores de estos campos son los siguientes:</w:t>
      </w:r>
    </w:p>
    <w:tbl>
      <w:tblPr>
        <w:tblStyle w:val="a3"/>
        <w:tblpPr w:leftFromText="141" w:rightFromText="141" w:vertAnchor="text" w:horzAnchor="margin" w:tblpXSpec="center" w:tblpY="279"/>
        <w:tblW w:w="68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7"/>
        <w:gridCol w:w="4678"/>
      </w:tblGrid>
      <w:tr w:rsidR="00010F81" w:rsidRPr="00010F81" w14:paraId="17F6B0C2" w14:textId="77777777" w:rsidTr="00010F81">
        <w:tc>
          <w:tcPr>
            <w:tcW w:w="2147" w:type="dxa"/>
            <w:shd w:val="clear" w:color="auto" w:fill="auto"/>
            <w:tcMar>
              <w:top w:w="100" w:type="dxa"/>
              <w:left w:w="100" w:type="dxa"/>
              <w:bottom w:w="100" w:type="dxa"/>
              <w:right w:w="100" w:type="dxa"/>
            </w:tcMar>
          </w:tcPr>
          <w:p w14:paraId="493A3C6F" w14:textId="77777777" w:rsidR="00010F81" w:rsidRPr="00010F81" w:rsidRDefault="00010F81" w:rsidP="00010F81">
            <w:pPr>
              <w:widowControl w:val="0"/>
              <w:pBdr>
                <w:top w:val="nil"/>
                <w:left w:val="nil"/>
                <w:bottom w:val="nil"/>
                <w:right w:val="nil"/>
                <w:between w:val="nil"/>
              </w:pBdr>
              <w:spacing w:after="0" w:line="240" w:lineRule="auto"/>
              <w:rPr>
                <w:rFonts w:ascii="Times New Roman" w:hAnsi="Times New Roman" w:cs="Times New Roman"/>
              </w:rPr>
            </w:pPr>
            <w:r w:rsidRPr="00010F81">
              <w:rPr>
                <w:rFonts w:ascii="Times New Roman" w:hAnsi="Times New Roman" w:cs="Times New Roman"/>
              </w:rPr>
              <w:t>Campo</w:t>
            </w:r>
          </w:p>
        </w:tc>
        <w:tc>
          <w:tcPr>
            <w:tcW w:w="4678" w:type="dxa"/>
            <w:shd w:val="clear" w:color="auto" w:fill="auto"/>
            <w:tcMar>
              <w:top w:w="100" w:type="dxa"/>
              <w:left w:w="100" w:type="dxa"/>
              <w:bottom w:w="100" w:type="dxa"/>
              <w:right w:w="100" w:type="dxa"/>
            </w:tcMar>
          </w:tcPr>
          <w:p w14:paraId="5A2D53DA" w14:textId="77777777" w:rsidR="00010F81" w:rsidRPr="00010F81" w:rsidRDefault="00010F81" w:rsidP="00010F81">
            <w:pPr>
              <w:widowControl w:val="0"/>
              <w:pBdr>
                <w:top w:val="nil"/>
                <w:left w:val="nil"/>
                <w:bottom w:val="nil"/>
                <w:right w:val="nil"/>
                <w:between w:val="nil"/>
              </w:pBdr>
              <w:spacing w:after="0" w:line="240" w:lineRule="auto"/>
              <w:rPr>
                <w:rFonts w:ascii="Times New Roman" w:hAnsi="Times New Roman" w:cs="Times New Roman"/>
              </w:rPr>
            </w:pPr>
            <w:r w:rsidRPr="00010F81">
              <w:rPr>
                <w:rFonts w:ascii="Times New Roman" w:hAnsi="Times New Roman" w:cs="Times New Roman"/>
              </w:rPr>
              <w:t>Valores posibles</w:t>
            </w:r>
          </w:p>
        </w:tc>
      </w:tr>
      <w:tr w:rsidR="00010F81" w:rsidRPr="00010F81" w14:paraId="0B985C8E" w14:textId="77777777" w:rsidTr="00010F81">
        <w:tc>
          <w:tcPr>
            <w:tcW w:w="2147" w:type="dxa"/>
            <w:shd w:val="clear" w:color="auto" w:fill="auto"/>
            <w:tcMar>
              <w:top w:w="100" w:type="dxa"/>
              <w:left w:w="100" w:type="dxa"/>
              <w:bottom w:w="100" w:type="dxa"/>
              <w:right w:w="100" w:type="dxa"/>
            </w:tcMar>
          </w:tcPr>
          <w:p w14:paraId="6DE7BECB" w14:textId="77777777" w:rsidR="00010F81" w:rsidRPr="00010F81" w:rsidRDefault="00010F81" w:rsidP="00010F81">
            <w:pPr>
              <w:widowControl w:val="0"/>
              <w:pBdr>
                <w:top w:val="nil"/>
                <w:left w:val="nil"/>
                <w:bottom w:val="nil"/>
                <w:right w:val="nil"/>
                <w:between w:val="nil"/>
              </w:pBdr>
              <w:spacing w:after="0" w:line="240" w:lineRule="auto"/>
              <w:rPr>
                <w:rFonts w:ascii="Times New Roman" w:hAnsi="Times New Roman" w:cs="Times New Roman"/>
              </w:rPr>
            </w:pPr>
            <w:r w:rsidRPr="00010F81">
              <w:rPr>
                <w:rFonts w:ascii="Times New Roman" w:hAnsi="Times New Roman" w:cs="Times New Roman"/>
              </w:rPr>
              <w:t>ETAPA</w:t>
            </w:r>
          </w:p>
        </w:tc>
        <w:tc>
          <w:tcPr>
            <w:tcW w:w="4678" w:type="dxa"/>
            <w:shd w:val="clear" w:color="auto" w:fill="auto"/>
            <w:tcMar>
              <w:top w:w="100" w:type="dxa"/>
              <w:left w:w="100" w:type="dxa"/>
              <w:bottom w:w="100" w:type="dxa"/>
              <w:right w:w="100" w:type="dxa"/>
            </w:tcMar>
          </w:tcPr>
          <w:p w14:paraId="6E8F540D" w14:textId="77777777" w:rsidR="00010F81" w:rsidRPr="00010F81" w:rsidRDefault="00010F81" w:rsidP="00010F81">
            <w:pPr>
              <w:widowControl w:val="0"/>
              <w:pBdr>
                <w:top w:val="nil"/>
                <w:left w:val="nil"/>
                <w:bottom w:val="nil"/>
                <w:right w:val="nil"/>
                <w:between w:val="nil"/>
              </w:pBdr>
              <w:spacing w:after="0" w:line="240" w:lineRule="auto"/>
              <w:rPr>
                <w:rFonts w:ascii="Times New Roman" w:hAnsi="Times New Roman" w:cs="Times New Roman"/>
              </w:rPr>
            </w:pPr>
            <w:r w:rsidRPr="00010F81">
              <w:rPr>
                <w:rFonts w:ascii="Times New Roman" w:hAnsi="Times New Roman" w:cs="Times New Roman"/>
              </w:rPr>
              <w:t>0,1,2</w:t>
            </w:r>
          </w:p>
        </w:tc>
      </w:tr>
      <w:tr w:rsidR="00010F81" w:rsidRPr="00010F81" w14:paraId="33BFD8E6" w14:textId="77777777" w:rsidTr="00010F81">
        <w:tc>
          <w:tcPr>
            <w:tcW w:w="2147" w:type="dxa"/>
            <w:shd w:val="clear" w:color="auto" w:fill="auto"/>
            <w:tcMar>
              <w:top w:w="100" w:type="dxa"/>
              <w:left w:w="100" w:type="dxa"/>
              <w:bottom w:w="100" w:type="dxa"/>
              <w:right w:w="100" w:type="dxa"/>
            </w:tcMar>
          </w:tcPr>
          <w:p w14:paraId="6F23615D" w14:textId="77777777" w:rsidR="00010F81" w:rsidRPr="00010F81" w:rsidRDefault="00010F81" w:rsidP="00010F81">
            <w:pPr>
              <w:widowControl w:val="0"/>
              <w:pBdr>
                <w:top w:val="nil"/>
                <w:left w:val="nil"/>
                <w:bottom w:val="nil"/>
                <w:right w:val="nil"/>
                <w:between w:val="nil"/>
              </w:pBdr>
              <w:spacing w:after="0" w:line="240" w:lineRule="auto"/>
              <w:rPr>
                <w:rFonts w:ascii="Times New Roman" w:hAnsi="Times New Roman" w:cs="Times New Roman"/>
              </w:rPr>
            </w:pPr>
            <w:r w:rsidRPr="00010F81">
              <w:rPr>
                <w:rFonts w:ascii="Times New Roman" w:hAnsi="Times New Roman" w:cs="Times New Roman"/>
              </w:rPr>
              <w:t>TIPO_CULTIVO</w:t>
            </w:r>
          </w:p>
        </w:tc>
        <w:tc>
          <w:tcPr>
            <w:tcW w:w="4678" w:type="dxa"/>
            <w:shd w:val="clear" w:color="auto" w:fill="auto"/>
            <w:tcMar>
              <w:top w:w="100" w:type="dxa"/>
              <w:left w:w="100" w:type="dxa"/>
              <w:bottom w:w="100" w:type="dxa"/>
              <w:right w:w="100" w:type="dxa"/>
            </w:tcMar>
          </w:tcPr>
          <w:p w14:paraId="3B5B2C50" w14:textId="77777777" w:rsidR="00010F81" w:rsidRPr="00010F81" w:rsidRDefault="00010F81" w:rsidP="00010F81">
            <w:pPr>
              <w:widowControl w:val="0"/>
              <w:pBdr>
                <w:top w:val="nil"/>
                <w:left w:val="nil"/>
                <w:bottom w:val="nil"/>
                <w:right w:val="nil"/>
                <w:between w:val="nil"/>
              </w:pBdr>
              <w:spacing w:after="0" w:line="240" w:lineRule="auto"/>
              <w:rPr>
                <w:rFonts w:ascii="Times New Roman" w:hAnsi="Times New Roman" w:cs="Times New Roman"/>
              </w:rPr>
            </w:pPr>
            <w:r w:rsidRPr="00010F81">
              <w:rPr>
                <w:rFonts w:ascii="Times New Roman" w:hAnsi="Times New Roman" w:cs="Times New Roman"/>
              </w:rPr>
              <w:t>0 (tomate),1(zanahoria)</w:t>
            </w:r>
          </w:p>
        </w:tc>
      </w:tr>
      <w:tr w:rsidR="00010F81" w:rsidRPr="00010F81" w14:paraId="65EEE255" w14:textId="77777777" w:rsidTr="00010F81">
        <w:tc>
          <w:tcPr>
            <w:tcW w:w="2147" w:type="dxa"/>
            <w:shd w:val="clear" w:color="auto" w:fill="auto"/>
            <w:tcMar>
              <w:top w:w="100" w:type="dxa"/>
              <w:left w:w="100" w:type="dxa"/>
              <w:bottom w:w="100" w:type="dxa"/>
              <w:right w:w="100" w:type="dxa"/>
            </w:tcMar>
          </w:tcPr>
          <w:p w14:paraId="61F0AF3E" w14:textId="77777777" w:rsidR="00010F81" w:rsidRPr="00010F81" w:rsidRDefault="00010F81" w:rsidP="00010F81">
            <w:pPr>
              <w:widowControl w:val="0"/>
              <w:pBdr>
                <w:top w:val="nil"/>
                <w:left w:val="nil"/>
                <w:bottom w:val="nil"/>
                <w:right w:val="nil"/>
                <w:between w:val="nil"/>
              </w:pBdr>
              <w:spacing w:after="0" w:line="240" w:lineRule="auto"/>
              <w:rPr>
                <w:rFonts w:ascii="Times New Roman" w:hAnsi="Times New Roman" w:cs="Times New Roman"/>
              </w:rPr>
            </w:pPr>
            <w:r w:rsidRPr="00010F81">
              <w:rPr>
                <w:rFonts w:ascii="Times New Roman" w:hAnsi="Times New Roman" w:cs="Times New Roman"/>
              </w:rPr>
              <w:t>ETAPA_ACTUAL</w:t>
            </w:r>
          </w:p>
        </w:tc>
        <w:tc>
          <w:tcPr>
            <w:tcW w:w="4678" w:type="dxa"/>
            <w:shd w:val="clear" w:color="auto" w:fill="auto"/>
            <w:tcMar>
              <w:top w:w="100" w:type="dxa"/>
              <w:left w:w="100" w:type="dxa"/>
              <w:bottom w:w="100" w:type="dxa"/>
              <w:right w:w="100" w:type="dxa"/>
            </w:tcMar>
          </w:tcPr>
          <w:p w14:paraId="697FC67F" w14:textId="77777777" w:rsidR="00010F81" w:rsidRPr="00010F81" w:rsidRDefault="00010F81" w:rsidP="00010F81">
            <w:pPr>
              <w:widowControl w:val="0"/>
              <w:pBdr>
                <w:top w:val="nil"/>
                <w:left w:val="nil"/>
                <w:bottom w:val="nil"/>
                <w:right w:val="nil"/>
                <w:between w:val="nil"/>
              </w:pBdr>
              <w:spacing w:after="0" w:line="240" w:lineRule="auto"/>
              <w:rPr>
                <w:rFonts w:ascii="Times New Roman" w:hAnsi="Times New Roman" w:cs="Times New Roman"/>
              </w:rPr>
            </w:pPr>
            <w:r w:rsidRPr="00010F81">
              <w:rPr>
                <w:rFonts w:ascii="Times New Roman" w:hAnsi="Times New Roman" w:cs="Times New Roman"/>
              </w:rPr>
              <w:t>0,1,2</w:t>
            </w:r>
          </w:p>
        </w:tc>
      </w:tr>
      <w:tr w:rsidR="00010F81" w:rsidRPr="00010F81" w14:paraId="31695D29" w14:textId="77777777" w:rsidTr="00010F81">
        <w:tc>
          <w:tcPr>
            <w:tcW w:w="2147" w:type="dxa"/>
            <w:shd w:val="clear" w:color="auto" w:fill="auto"/>
            <w:tcMar>
              <w:top w:w="100" w:type="dxa"/>
              <w:left w:w="100" w:type="dxa"/>
              <w:bottom w:w="100" w:type="dxa"/>
              <w:right w:w="100" w:type="dxa"/>
            </w:tcMar>
          </w:tcPr>
          <w:p w14:paraId="186DBBCF" w14:textId="77777777" w:rsidR="00010F81" w:rsidRPr="00010F81" w:rsidRDefault="00010F81" w:rsidP="00010F81">
            <w:pPr>
              <w:widowControl w:val="0"/>
              <w:pBdr>
                <w:top w:val="nil"/>
                <w:left w:val="nil"/>
                <w:bottom w:val="nil"/>
                <w:right w:val="nil"/>
                <w:between w:val="nil"/>
              </w:pBdr>
              <w:spacing w:after="0" w:line="240" w:lineRule="auto"/>
              <w:rPr>
                <w:rFonts w:ascii="Times New Roman" w:hAnsi="Times New Roman" w:cs="Times New Roman"/>
              </w:rPr>
            </w:pPr>
            <w:r w:rsidRPr="00010F81">
              <w:rPr>
                <w:rFonts w:ascii="Times New Roman" w:hAnsi="Times New Roman" w:cs="Times New Roman"/>
              </w:rPr>
              <w:t>ESTADO</w:t>
            </w:r>
          </w:p>
        </w:tc>
        <w:tc>
          <w:tcPr>
            <w:tcW w:w="4678" w:type="dxa"/>
            <w:shd w:val="clear" w:color="auto" w:fill="auto"/>
            <w:tcMar>
              <w:top w:w="100" w:type="dxa"/>
              <w:left w:w="100" w:type="dxa"/>
              <w:bottom w:w="100" w:type="dxa"/>
              <w:right w:w="100" w:type="dxa"/>
            </w:tcMar>
          </w:tcPr>
          <w:p w14:paraId="44CAC160" w14:textId="77777777" w:rsidR="00010F81" w:rsidRPr="00010F81" w:rsidRDefault="00010F81" w:rsidP="00010F81">
            <w:pPr>
              <w:widowControl w:val="0"/>
              <w:pBdr>
                <w:top w:val="nil"/>
                <w:left w:val="nil"/>
                <w:bottom w:val="nil"/>
                <w:right w:val="nil"/>
                <w:between w:val="nil"/>
              </w:pBdr>
              <w:spacing w:after="0" w:line="240" w:lineRule="auto"/>
              <w:rPr>
                <w:rFonts w:ascii="Times New Roman" w:hAnsi="Times New Roman" w:cs="Times New Roman"/>
              </w:rPr>
            </w:pPr>
            <w:r w:rsidRPr="00010F81">
              <w:rPr>
                <w:rFonts w:ascii="Times New Roman" w:hAnsi="Times New Roman" w:cs="Times New Roman"/>
              </w:rPr>
              <w:t>0(seguimiento activo),1(seguimiento desactivado)</w:t>
            </w:r>
          </w:p>
        </w:tc>
      </w:tr>
    </w:tbl>
    <w:p w14:paraId="6BBB33DF" w14:textId="3F8BC1C3" w:rsidR="00A70EBA" w:rsidRDefault="00A70EBA" w:rsidP="00010F81">
      <w:pPr>
        <w:ind w:left="720" w:firstLine="720"/>
        <w:jc w:val="both"/>
        <w:rPr>
          <w:rFonts w:ascii="Times New Roman" w:hAnsi="Times New Roman" w:cs="Times New Roman"/>
        </w:rPr>
      </w:pPr>
    </w:p>
    <w:p w14:paraId="6F953179" w14:textId="77777777" w:rsidR="00010F81" w:rsidRPr="00010F81" w:rsidRDefault="00010F81" w:rsidP="00010F81">
      <w:pPr>
        <w:ind w:left="720" w:firstLine="720"/>
        <w:jc w:val="both"/>
        <w:rPr>
          <w:rFonts w:ascii="Times New Roman" w:hAnsi="Times New Roman" w:cs="Times New Roman"/>
        </w:rPr>
      </w:pPr>
    </w:p>
    <w:p w14:paraId="34D8544C" w14:textId="4C7CE7AA" w:rsidR="00A70EBA" w:rsidRDefault="00451405" w:rsidP="00010F81">
      <w:pPr>
        <w:ind w:left="284" w:firstLine="567"/>
        <w:jc w:val="both"/>
      </w:pPr>
      <w:r w:rsidRPr="00010F81">
        <w:rPr>
          <w:rFonts w:ascii="Times New Roman" w:hAnsi="Times New Roman" w:cs="Times New Roman"/>
        </w:rPr>
        <w:t xml:space="preserve">Al comienzo del programa se leen los </w:t>
      </w:r>
      <w:r w:rsidR="000B2F56" w:rsidRPr="00010F81">
        <w:rPr>
          <w:rFonts w:ascii="Times New Roman" w:hAnsi="Times New Roman" w:cs="Times New Roman"/>
        </w:rPr>
        <w:t>archivos LOG.TXT</w:t>
      </w:r>
      <w:r w:rsidRPr="00010F81">
        <w:rPr>
          <w:rFonts w:ascii="Times New Roman" w:hAnsi="Times New Roman" w:cs="Times New Roman"/>
          <w:i/>
        </w:rPr>
        <w:t xml:space="preserve"> </w:t>
      </w:r>
      <w:r w:rsidRPr="00010F81">
        <w:rPr>
          <w:rFonts w:ascii="Times New Roman" w:hAnsi="Times New Roman" w:cs="Times New Roman"/>
        </w:rPr>
        <w:t xml:space="preserve">y </w:t>
      </w:r>
      <w:r w:rsidRPr="00010F81">
        <w:rPr>
          <w:rFonts w:ascii="Times New Roman" w:hAnsi="Times New Roman" w:cs="Times New Roman"/>
          <w:i/>
        </w:rPr>
        <w:t xml:space="preserve">ETAPAS.TXT, </w:t>
      </w:r>
      <w:r w:rsidRPr="00010F81">
        <w:rPr>
          <w:rFonts w:ascii="Times New Roman" w:hAnsi="Times New Roman" w:cs="Times New Roman"/>
        </w:rPr>
        <w:t xml:space="preserve"> y dependiendo de su contenido se configura el seguimiento anterior o se deja el programa sin seguimiento.</w:t>
      </w:r>
      <w:r w:rsidR="000B2F56">
        <w:rPr>
          <w:noProof/>
        </w:rPr>
        <mc:AlternateContent>
          <mc:Choice Requires="wps">
            <w:drawing>
              <wp:anchor distT="0" distB="0" distL="114300" distR="114300" simplePos="0" relativeHeight="251686400" behindDoc="0" locked="0" layoutInCell="1" allowOverlap="1" wp14:anchorId="284DD904" wp14:editId="3F2F7DE1">
                <wp:simplePos x="0" y="0"/>
                <wp:positionH relativeFrom="column">
                  <wp:posOffset>85725</wp:posOffset>
                </wp:positionH>
                <wp:positionV relativeFrom="paragraph">
                  <wp:posOffset>4318000</wp:posOffset>
                </wp:positionV>
                <wp:extent cx="5381625" cy="635"/>
                <wp:effectExtent l="0" t="0" r="0" b="0"/>
                <wp:wrapTopAndBottom/>
                <wp:docPr id="36" name="Cuadro de texto 36"/>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4D354838" w14:textId="5C26D578" w:rsidR="0001285A" w:rsidRPr="00010F81" w:rsidRDefault="0001285A" w:rsidP="000B2F56">
                            <w:pPr>
                              <w:pStyle w:val="Descripcin"/>
                              <w:jc w:val="center"/>
                              <w:rPr>
                                <w:rFonts w:ascii="Times New Roman" w:hAnsi="Times New Roman" w:cs="Times New Roman"/>
                                <w:color w:val="7F7F7F" w:themeColor="text1" w:themeTint="80"/>
                                <w:sz w:val="20"/>
                              </w:rPr>
                            </w:pPr>
                            <w:r w:rsidRPr="00010F81">
                              <w:rPr>
                                <w:rFonts w:ascii="Times New Roman" w:hAnsi="Times New Roman" w:cs="Times New Roman"/>
                                <w:color w:val="7F7F7F" w:themeColor="text1" w:themeTint="80"/>
                                <w:sz w:val="20"/>
                              </w:rPr>
                              <w:t>Figura 3.5 Lectura de los archivos de bakup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DD904" id="Cuadro de texto 36" o:spid="_x0000_s1075" type="#_x0000_t202" style="position:absolute;left:0;text-align:left;margin-left:6.75pt;margin-top:340pt;width:423.7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" stroked="f">
                <v:textbox style="mso-fit-shape-to-text:t" inset="0,0,0,0">
                  <w:txbxContent>
                    <w:p w14:paraId="4D354838" w14:textId="5C26D578" w:rsidR="0001285A" w:rsidRPr="00010F81" w:rsidRDefault="0001285A" w:rsidP="000B2F56">
                      <w:pPr>
                        <w:pStyle w:val="Descripcin"/>
                        <w:jc w:val="center"/>
                        <w:rPr>
                          <w:rFonts w:ascii="Times New Roman" w:hAnsi="Times New Roman" w:cs="Times New Roman"/>
                          <w:color w:val="7F7F7F" w:themeColor="text1" w:themeTint="80"/>
                          <w:sz w:val="20"/>
                        </w:rPr>
                      </w:pPr>
                      <w:r w:rsidRPr="00010F81">
                        <w:rPr>
                          <w:rFonts w:ascii="Times New Roman" w:hAnsi="Times New Roman" w:cs="Times New Roman"/>
                          <w:color w:val="7F7F7F" w:themeColor="text1" w:themeTint="80"/>
                          <w:sz w:val="20"/>
                        </w:rPr>
                        <w:t>Figura 3.5 Lectura de los archivos de bakup</w:t>
                      </w:r>
                    </w:p>
                  </w:txbxContent>
                </v:textbox>
                <w10:wrap type="topAndBottom"/>
              </v:shape>
            </w:pict>
          </mc:Fallback>
        </mc:AlternateContent>
      </w:r>
      <w:r>
        <w:rPr>
          <w:noProof/>
        </w:rPr>
        <w:drawing>
          <wp:anchor distT="114300" distB="114300" distL="114300" distR="114300" simplePos="0" relativeHeight="251650560" behindDoc="0" locked="0" layoutInCell="1" hidden="0" allowOverlap="1" wp14:anchorId="42A3FD0A" wp14:editId="77A31322">
            <wp:simplePos x="0" y="0"/>
            <wp:positionH relativeFrom="column">
              <wp:posOffset>85726</wp:posOffset>
            </wp:positionH>
            <wp:positionV relativeFrom="paragraph">
              <wp:posOffset>704850</wp:posOffset>
            </wp:positionV>
            <wp:extent cx="5381625" cy="3571875"/>
            <wp:effectExtent l="0" t="0" r="0" b="0"/>
            <wp:wrapTopAndBottom distT="114300" distB="11430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381625" cy="3571875"/>
                    </a:xfrm>
                    <a:prstGeom prst="rect">
                      <a:avLst/>
                    </a:prstGeom>
                    <a:ln/>
                  </pic:spPr>
                </pic:pic>
              </a:graphicData>
            </a:graphic>
          </wp:anchor>
        </w:drawing>
      </w:r>
    </w:p>
    <w:p w14:paraId="6A26B515" w14:textId="72DA0B84" w:rsidR="00A70EBA" w:rsidRDefault="00451405" w:rsidP="00801980">
      <w:pPr>
        <w:ind w:left="284" w:firstLine="567"/>
        <w:jc w:val="both"/>
        <w:rPr>
          <w:rFonts w:ascii="Times New Roman" w:hAnsi="Times New Roman" w:cs="Times New Roman"/>
        </w:rPr>
      </w:pPr>
      <w:r w:rsidRPr="00801980">
        <w:rPr>
          <w:rFonts w:ascii="Times New Roman" w:hAnsi="Times New Roman" w:cs="Times New Roman"/>
        </w:rPr>
        <w:t xml:space="preserve">El archivo TI-DH.csv tiene en su nombre el </w:t>
      </w:r>
      <w:r w:rsidR="000B2F56" w:rsidRPr="00801980">
        <w:rPr>
          <w:rFonts w:ascii="Times New Roman" w:hAnsi="Times New Roman" w:cs="Times New Roman"/>
        </w:rPr>
        <w:t>día</w:t>
      </w:r>
      <w:r w:rsidRPr="00801980">
        <w:rPr>
          <w:rFonts w:ascii="Times New Roman" w:hAnsi="Times New Roman" w:cs="Times New Roman"/>
        </w:rPr>
        <w:t xml:space="preserve"> actual y la hora. Cuando un cultivo está activo se cargan los datos actuales de temperatura, humedad y luminosidad cada 10 segundos. Si el archivo no existe con la fecha y hora actual se lo crea, de lo contrario se añaden los datos al final del archivo. </w:t>
      </w:r>
    </w:p>
    <w:p w14:paraId="69FDDFC9" w14:textId="499D8355" w:rsidR="00A70EBA" w:rsidRPr="00801980" w:rsidRDefault="00801980" w:rsidP="00801980">
      <w:pPr>
        <w:ind w:firstLine="284"/>
        <w:jc w:val="both"/>
        <w:rPr>
          <w:rFonts w:ascii="Times New Roman" w:hAnsi="Times New Roman" w:cs="Times New Roman"/>
        </w:rPr>
      </w:pPr>
      <w:r>
        <w:rPr>
          <w:noProof/>
        </w:rPr>
        <w:lastRenderedPageBreak/>
        <w:drawing>
          <wp:anchor distT="114300" distB="114300" distL="114300" distR="114300" simplePos="0" relativeHeight="251766272" behindDoc="0" locked="0" layoutInCell="1" hidden="0" allowOverlap="1" wp14:anchorId="322C3E3F" wp14:editId="4BFBD3D2">
            <wp:simplePos x="0" y="0"/>
            <wp:positionH relativeFrom="margin">
              <wp:posOffset>776749</wp:posOffset>
            </wp:positionH>
            <wp:positionV relativeFrom="paragraph">
              <wp:posOffset>615</wp:posOffset>
            </wp:positionV>
            <wp:extent cx="3839210" cy="3419475"/>
            <wp:effectExtent l="0" t="0" r="8890" b="9525"/>
            <wp:wrapTopAndBottom distT="114300" distB="11430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3839210" cy="3419475"/>
                    </a:xfrm>
                    <a:prstGeom prst="rect">
                      <a:avLst/>
                    </a:prstGeom>
                    <a:ln/>
                  </pic:spPr>
                </pic:pic>
              </a:graphicData>
            </a:graphic>
          </wp:anchor>
        </w:drawing>
      </w:r>
      <w:r w:rsidR="00451405" w:rsidRPr="00801980">
        <w:rPr>
          <w:rFonts w:ascii="Times New Roman" w:hAnsi="Times New Roman" w:cs="Times New Roman"/>
        </w:rPr>
        <w:t>3.</w:t>
      </w:r>
      <w:r w:rsidR="005E4E7D" w:rsidRPr="00801980">
        <w:rPr>
          <w:rFonts w:ascii="Times New Roman" w:hAnsi="Times New Roman" w:cs="Times New Roman"/>
        </w:rPr>
        <w:t>2</w:t>
      </w:r>
      <w:r w:rsidR="00451405" w:rsidRPr="00801980">
        <w:rPr>
          <w:rFonts w:ascii="Times New Roman" w:hAnsi="Times New Roman" w:cs="Times New Roman"/>
        </w:rPr>
        <w:t>.</w:t>
      </w:r>
      <w:r w:rsidR="005E4E7D" w:rsidRPr="00801980">
        <w:rPr>
          <w:rFonts w:ascii="Times New Roman" w:hAnsi="Times New Roman" w:cs="Times New Roman"/>
        </w:rPr>
        <w:t>4</w:t>
      </w:r>
      <w:r w:rsidR="00451405" w:rsidRPr="00801980">
        <w:rPr>
          <w:rFonts w:ascii="Times New Roman" w:hAnsi="Times New Roman" w:cs="Times New Roman"/>
        </w:rPr>
        <w:t xml:space="preserve"> Algoritmos de control de temperatura y humedad</w:t>
      </w:r>
    </w:p>
    <w:p w14:paraId="4B7F1735" w14:textId="55782327" w:rsidR="00A70EBA" w:rsidRPr="00801980" w:rsidRDefault="00801980" w:rsidP="00801980">
      <w:pPr>
        <w:ind w:left="284" w:firstLine="567"/>
        <w:jc w:val="both"/>
        <w:rPr>
          <w:rFonts w:ascii="Times New Roman" w:hAnsi="Times New Roman" w:cs="Times New Roman"/>
        </w:rPr>
      </w:pPr>
      <w:r>
        <w:rPr>
          <w:noProof/>
        </w:rPr>
        <mc:AlternateContent>
          <mc:Choice Requires="wps">
            <w:drawing>
              <wp:anchor distT="0" distB="0" distL="114300" distR="114300" simplePos="0" relativeHeight="251770368" behindDoc="0" locked="0" layoutInCell="1" allowOverlap="1" wp14:anchorId="65C48F1C" wp14:editId="4C8FE016">
                <wp:simplePos x="0" y="0"/>
                <wp:positionH relativeFrom="column">
                  <wp:posOffset>1033063</wp:posOffset>
                </wp:positionH>
                <wp:positionV relativeFrom="paragraph">
                  <wp:posOffset>4756519</wp:posOffset>
                </wp:positionV>
                <wp:extent cx="3286125" cy="635"/>
                <wp:effectExtent l="0" t="0" r="0" b="0"/>
                <wp:wrapTopAndBottom/>
                <wp:docPr id="113" name="Cuadro de texto 113"/>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0D7AAA31" w14:textId="52E6F7E2" w:rsidR="00801980" w:rsidRPr="00801980" w:rsidRDefault="00801980" w:rsidP="00801980">
                            <w:pPr>
                              <w:pStyle w:val="Descripcin"/>
                              <w:jc w:val="center"/>
                              <w:rPr>
                                <w:rFonts w:ascii="Times New Roman" w:hAnsi="Times New Roman" w:cs="Times New Roman"/>
                                <w:noProof/>
                                <w:color w:val="7F7F7F" w:themeColor="text1" w:themeTint="80"/>
                                <w:sz w:val="20"/>
                              </w:rPr>
                            </w:pPr>
                            <w:r w:rsidRPr="00801980">
                              <w:rPr>
                                <w:rFonts w:ascii="Times New Roman" w:hAnsi="Times New Roman" w:cs="Times New Roman"/>
                                <w:color w:val="7F7F7F" w:themeColor="text1" w:themeTint="80"/>
                                <w:sz w:val="20"/>
                              </w:rPr>
                              <w:t>Figura 3.</w:t>
                            </w:r>
                            <w:r>
                              <w:rPr>
                                <w:rFonts w:ascii="Times New Roman" w:hAnsi="Times New Roman" w:cs="Times New Roman"/>
                                <w:color w:val="7F7F7F" w:themeColor="text1" w:themeTint="80"/>
                                <w:sz w:val="20"/>
                              </w:rPr>
                              <w:t>7</w:t>
                            </w:r>
                            <w:r w:rsidRPr="00801980">
                              <w:rPr>
                                <w:rFonts w:ascii="Times New Roman" w:hAnsi="Times New Roman" w:cs="Times New Roman"/>
                                <w:color w:val="7F7F7F" w:themeColor="text1" w:themeTint="80"/>
                                <w:sz w:val="20"/>
                              </w:rPr>
                              <w:t xml:space="preserve"> Control con histéresis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48F1C" id="Cuadro de texto 113" o:spid="_x0000_s1076" type="#_x0000_t202" style="position:absolute;left:0;text-align:left;margin-left:81.35pt;margin-top:374.55pt;width:258.75pt;height:.05pt;z-index:25177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" stroked="f">
                <v:textbox style="mso-fit-shape-to-text:t" inset="0,0,0,0">
                  <w:txbxContent>
                    <w:p w14:paraId="0D7AAA31" w14:textId="52E6F7E2" w:rsidR="00801980" w:rsidRPr="00801980" w:rsidRDefault="00801980" w:rsidP="00801980">
                      <w:pPr>
                        <w:pStyle w:val="Descripcin"/>
                        <w:jc w:val="center"/>
                        <w:rPr>
                          <w:rFonts w:ascii="Times New Roman" w:hAnsi="Times New Roman" w:cs="Times New Roman"/>
                          <w:noProof/>
                          <w:color w:val="7F7F7F" w:themeColor="text1" w:themeTint="80"/>
                          <w:sz w:val="20"/>
                        </w:rPr>
                      </w:pPr>
                      <w:r w:rsidRPr="00801980">
                        <w:rPr>
                          <w:rFonts w:ascii="Times New Roman" w:hAnsi="Times New Roman" w:cs="Times New Roman"/>
                          <w:color w:val="7F7F7F" w:themeColor="text1" w:themeTint="80"/>
                          <w:sz w:val="20"/>
                        </w:rPr>
                        <w:t>Figura 3.</w:t>
                      </w:r>
                      <w:r>
                        <w:rPr>
                          <w:rFonts w:ascii="Times New Roman" w:hAnsi="Times New Roman" w:cs="Times New Roman"/>
                          <w:color w:val="7F7F7F" w:themeColor="text1" w:themeTint="80"/>
                          <w:sz w:val="20"/>
                        </w:rPr>
                        <w:t>7</w:t>
                      </w:r>
                      <w:r w:rsidRPr="00801980">
                        <w:rPr>
                          <w:rFonts w:ascii="Times New Roman" w:hAnsi="Times New Roman" w:cs="Times New Roman"/>
                          <w:color w:val="7F7F7F" w:themeColor="text1" w:themeTint="80"/>
                          <w:sz w:val="20"/>
                        </w:rPr>
                        <w:t xml:space="preserve"> Control con histéresis</w:t>
                      </w:r>
                    </w:p>
                  </w:txbxContent>
                </v:textbox>
                <w10:wrap type="topAndBottom"/>
              </v:shape>
            </w:pict>
          </mc:Fallback>
        </mc:AlternateContent>
      </w:r>
      <w:r>
        <w:rPr>
          <w:noProof/>
        </w:rPr>
        <w:drawing>
          <wp:anchor distT="114300" distB="114300" distL="114300" distR="114300" simplePos="0" relativeHeight="251768320" behindDoc="0" locked="0" layoutInCell="1" hidden="0" allowOverlap="1" wp14:anchorId="71D129B7" wp14:editId="44E5D883">
            <wp:simplePos x="0" y="0"/>
            <wp:positionH relativeFrom="margin">
              <wp:posOffset>1031486</wp:posOffset>
            </wp:positionH>
            <wp:positionV relativeFrom="paragraph">
              <wp:posOffset>2937797</wp:posOffset>
            </wp:positionV>
            <wp:extent cx="3429000" cy="1790700"/>
            <wp:effectExtent l="0" t="0" r="0" b="0"/>
            <wp:wrapTopAndBottom distT="114300" distB="114300"/>
            <wp:docPr id="2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9"/>
                    <a:srcRect/>
                    <a:stretch>
                      <a:fillRect/>
                    </a:stretch>
                  </pic:blipFill>
                  <pic:spPr>
                    <a:xfrm>
                      <a:off x="0" y="0"/>
                      <a:ext cx="3429000" cy="1790700"/>
                    </a:xfrm>
                    <a:prstGeom prst="rect">
                      <a:avLst/>
                    </a:prstGeom>
                    <a:ln/>
                  </pic:spPr>
                </pic:pic>
              </a:graphicData>
            </a:graphic>
          </wp:anchor>
        </w:drawing>
      </w:r>
      <w:r>
        <w:rPr>
          <w:noProof/>
        </w:rPr>
        <mc:AlternateContent>
          <mc:Choice Requires="wps">
            <w:drawing>
              <wp:anchor distT="0" distB="0" distL="114300" distR="114300" simplePos="0" relativeHeight="251688448" behindDoc="0" locked="0" layoutInCell="1" allowOverlap="1" wp14:anchorId="262CCF0A" wp14:editId="485CE56C">
                <wp:simplePos x="0" y="0"/>
                <wp:positionH relativeFrom="column">
                  <wp:posOffset>1106805</wp:posOffset>
                </wp:positionH>
                <wp:positionV relativeFrom="paragraph">
                  <wp:posOffset>2662555</wp:posOffset>
                </wp:positionV>
                <wp:extent cx="3286125"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3286125" cy="635"/>
                        </a:xfrm>
                        <a:prstGeom prst="rect">
                          <a:avLst/>
                        </a:prstGeom>
                        <a:solidFill>
                          <a:prstClr val="white"/>
                        </a:solidFill>
                        <a:ln>
                          <a:noFill/>
                        </a:ln>
                      </wps:spPr>
                      <wps:txbx>
                        <w:txbxContent>
                          <w:p w14:paraId="24F31C6C" w14:textId="5B7DD1EE" w:rsidR="0001285A" w:rsidRPr="00801980" w:rsidRDefault="0001285A" w:rsidP="00271303">
                            <w:pPr>
                              <w:pStyle w:val="Descripcin"/>
                              <w:jc w:val="center"/>
                              <w:rPr>
                                <w:rFonts w:ascii="Times New Roman" w:hAnsi="Times New Roman" w:cs="Times New Roman"/>
                                <w:noProof/>
                                <w:color w:val="7F7F7F" w:themeColor="text1" w:themeTint="80"/>
                                <w:sz w:val="20"/>
                              </w:rPr>
                            </w:pPr>
                            <w:r w:rsidRPr="00801980">
                              <w:rPr>
                                <w:rFonts w:ascii="Times New Roman" w:hAnsi="Times New Roman" w:cs="Times New Roman"/>
                                <w:color w:val="7F7F7F" w:themeColor="text1" w:themeTint="80"/>
                                <w:sz w:val="20"/>
                              </w:rPr>
                              <w:t>Figura 3.6 Control con histéresis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CCF0A" id="Cuadro de texto 37" o:spid="_x0000_s1077" type="#_x0000_t202" style="position:absolute;left:0;text-align:left;margin-left:87.15pt;margin-top:209.65pt;width:258.75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" stroked="f">
                <v:textbox style="mso-fit-shape-to-text:t" inset="0,0,0,0">
                  <w:txbxContent>
                    <w:p w14:paraId="24F31C6C" w14:textId="5B7DD1EE" w:rsidR="0001285A" w:rsidRPr="00801980" w:rsidRDefault="0001285A" w:rsidP="00271303">
                      <w:pPr>
                        <w:pStyle w:val="Descripcin"/>
                        <w:jc w:val="center"/>
                        <w:rPr>
                          <w:rFonts w:ascii="Times New Roman" w:hAnsi="Times New Roman" w:cs="Times New Roman"/>
                          <w:noProof/>
                          <w:color w:val="7F7F7F" w:themeColor="text1" w:themeTint="80"/>
                          <w:sz w:val="20"/>
                        </w:rPr>
                      </w:pPr>
                      <w:r w:rsidRPr="00801980">
                        <w:rPr>
                          <w:rFonts w:ascii="Times New Roman" w:hAnsi="Times New Roman" w:cs="Times New Roman"/>
                          <w:color w:val="7F7F7F" w:themeColor="text1" w:themeTint="80"/>
                          <w:sz w:val="20"/>
                        </w:rPr>
                        <w:t>Figura 3.6 Control con histéresis</w:t>
                      </w:r>
                    </w:p>
                  </w:txbxContent>
                </v:textbox>
                <w10:wrap type="topAndBottom"/>
              </v:shape>
            </w:pict>
          </mc:Fallback>
        </mc:AlternateContent>
      </w:r>
      <w:r>
        <w:rPr>
          <w:noProof/>
        </w:rPr>
        <w:drawing>
          <wp:anchor distT="114300" distB="114300" distL="114300" distR="114300" simplePos="0" relativeHeight="251652608" behindDoc="0" locked="0" layoutInCell="1" hidden="0" allowOverlap="1" wp14:anchorId="6CCDF615" wp14:editId="02F2CD45">
            <wp:simplePos x="0" y="0"/>
            <wp:positionH relativeFrom="margin">
              <wp:posOffset>1101090</wp:posOffset>
            </wp:positionH>
            <wp:positionV relativeFrom="paragraph">
              <wp:posOffset>885395</wp:posOffset>
            </wp:positionV>
            <wp:extent cx="3286125" cy="1781175"/>
            <wp:effectExtent l="0" t="0" r="9525" b="9525"/>
            <wp:wrapTopAndBottom distT="114300" distB="114300"/>
            <wp:docPr id="30"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0"/>
                    <a:srcRect/>
                    <a:stretch>
                      <a:fillRect/>
                    </a:stretch>
                  </pic:blipFill>
                  <pic:spPr>
                    <a:xfrm>
                      <a:off x="0" y="0"/>
                      <a:ext cx="3286125" cy="1781175"/>
                    </a:xfrm>
                    <a:prstGeom prst="rect">
                      <a:avLst/>
                    </a:prstGeom>
                    <a:ln/>
                  </pic:spPr>
                </pic:pic>
              </a:graphicData>
            </a:graphic>
          </wp:anchor>
        </w:drawing>
      </w:r>
      <w:r w:rsidR="00451405" w:rsidRPr="00801980">
        <w:rPr>
          <w:rFonts w:ascii="Times New Roman" w:hAnsi="Times New Roman" w:cs="Times New Roman"/>
        </w:rPr>
        <w:t xml:space="preserve">Los controles de temperatura y humedad son desarrollados con un sistema de control por histéresis. Se crean límites superiores e inferiores de temperatura o humedad y se mantiene la misma entre estos valores. En la figura </w:t>
      </w:r>
      <w:r w:rsidR="00271303" w:rsidRPr="00801980">
        <w:rPr>
          <w:rFonts w:ascii="Times New Roman" w:hAnsi="Times New Roman" w:cs="Times New Roman"/>
        </w:rPr>
        <w:t>3.6</w:t>
      </w:r>
      <w:r w:rsidR="00451405" w:rsidRPr="00801980">
        <w:rPr>
          <w:rFonts w:ascii="Times New Roman" w:hAnsi="Times New Roman" w:cs="Times New Roman"/>
        </w:rPr>
        <w:t xml:space="preserve"> se muestra un diagrama de este sistema en el caso de temperatura/control y en la figura </w:t>
      </w:r>
      <w:r w:rsidR="00271303" w:rsidRPr="00801980">
        <w:rPr>
          <w:rFonts w:ascii="Times New Roman" w:hAnsi="Times New Roman" w:cs="Times New Roman"/>
        </w:rPr>
        <w:t>3.7</w:t>
      </w:r>
      <w:r w:rsidR="00451405" w:rsidRPr="00801980">
        <w:rPr>
          <w:rFonts w:ascii="Times New Roman" w:hAnsi="Times New Roman" w:cs="Times New Roman"/>
        </w:rPr>
        <w:t xml:space="preserve"> el mismo pero </w:t>
      </w:r>
      <w:r w:rsidR="00271303" w:rsidRPr="00801980">
        <w:rPr>
          <w:rFonts w:ascii="Times New Roman" w:hAnsi="Times New Roman" w:cs="Times New Roman"/>
        </w:rPr>
        <w:t>invertido.</w:t>
      </w:r>
    </w:p>
    <w:p w14:paraId="371F2DB7" w14:textId="77777777" w:rsidR="00801980" w:rsidRDefault="00801980" w:rsidP="00271303">
      <w:pPr>
        <w:ind w:firstLine="720"/>
      </w:pPr>
    </w:p>
    <w:p w14:paraId="48361487" w14:textId="042B93C0" w:rsidR="00A70EBA" w:rsidRPr="00801980" w:rsidRDefault="00271303" w:rsidP="00801980">
      <w:pPr>
        <w:ind w:left="284" w:firstLine="567"/>
        <w:jc w:val="both"/>
        <w:rPr>
          <w:rFonts w:ascii="Times New Roman" w:hAnsi="Times New Roman" w:cs="Times New Roman"/>
        </w:rPr>
      </w:pPr>
      <w:r w:rsidRPr="00801980">
        <w:rPr>
          <w:rFonts w:ascii="Times New Roman" w:hAnsi="Times New Roman" w:cs="Times New Roman"/>
          <w:noProof/>
        </w:rPr>
        <mc:AlternateContent>
          <mc:Choice Requires="wps">
            <w:drawing>
              <wp:anchor distT="0" distB="0" distL="114300" distR="114300" simplePos="0" relativeHeight="251690496" behindDoc="0" locked="0" layoutInCell="1" allowOverlap="1" wp14:anchorId="06D0359E" wp14:editId="65694617">
                <wp:simplePos x="0" y="0"/>
                <wp:positionH relativeFrom="margin">
                  <wp:align>center</wp:align>
                </wp:positionH>
                <wp:positionV relativeFrom="paragraph">
                  <wp:posOffset>2014855</wp:posOffset>
                </wp:positionV>
                <wp:extent cx="3429000" cy="635"/>
                <wp:effectExtent l="0" t="0" r="0" b="6985"/>
                <wp:wrapTopAndBottom/>
                <wp:docPr id="38" name="Cuadro de texto 38"/>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453730F5" w14:textId="58D09859" w:rsidR="0001285A" w:rsidRPr="00801980" w:rsidRDefault="0001285A" w:rsidP="00271303">
                            <w:pPr>
                              <w:pStyle w:val="Descripcin"/>
                              <w:jc w:val="center"/>
                              <w:rPr>
                                <w:rFonts w:ascii="Times New Roman" w:hAnsi="Times New Roman" w:cs="Times New Roman"/>
                                <w:noProof/>
                                <w:color w:val="7F7F7F" w:themeColor="text1" w:themeTint="80"/>
                                <w:sz w:val="20"/>
                              </w:rPr>
                            </w:pPr>
                            <w:r w:rsidRPr="00801980">
                              <w:rPr>
                                <w:rFonts w:ascii="Times New Roman" w:hAnsi="Times New Roman" w:cs="Times New Roman"/>
                                <w:color w:val="7F7F7F" w:themeColor="text1" w:themeTint="80"/>
                                <w:sz w:val="20"/>
                              </w:rPr>
                              <w:t>Figura 3.7 Control con histéresis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0359E" id="Cuadro de texto 38" o:spid="_x0000_s1078" type="#_x0000_t202" style="position:absolute;left:0;text-align:left;margin-left:0;margin-top:158.65pt;width:270pt;height:.05pt;z-index:251690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" stroked="f">
                <v:textbox style="mso-fit-shape-to-text:t" inset="0,0,0,0">
                  <w:txbxContent>
                    <w:p w14:paraId="453730F5" w14:textId="58D09859" w:rsidR="0001285A" w:rsidRPr="00801980" w:rsidRDefault="0001285A" w:rsidP="00271303">
                      <w:pPr>
                        <w:pStyle w:val="Descripcin"/>
                        <w:jc w:val="center"/>
                        <w:rPr>
                          <w:rFonts w:ascii="Times New Roman" w:hAnsi="Times New Roman" w:cs="Times New Roman"/>
                          <w:noProof/>
                          <w:color w:val="7F7F7F" w:themeColor="text1" w:themeTint="80"/>
                          <w:sz w:val="20"/>
                        </w:rPr>
                      </w:pPr>
                      <w:r w:rsidRPr="00801980">
                        <w:rPr>
                          <w:rFonts w:ascii="Times New Roman" w:hAnsi="Times New Roman" w:cs="Times New Roman"/>
                          <w:color w:val="7F7F7F" w:themeColor="text1" w:themeTint="80"/>
                          <w:sz w:val="20"/>
                        </w:rPr>
                        <w:t>Figura 3.7 Control con histéresis</w:t>
                      </w:r>
                    </w:p>
                  </w:txbxContent>
                </v:textbox>
                <w10:wrap type="topAndBottom" anchorx="margin"/>
              </v:shape>
            </w:pict>
          </mc:Fallback>
        </mc:AlternateContent>
      </w:r>
      <w:r w:rsidR="00451405" w:rsidRPr="00801980">
        <w:rPr>
          <w:rFonts w:ascii="Times New Roman" w:hAnsi="Times New Roman" w:cs="Times New Roman"/>
        </w:rPr>
        <w:t xml:space="preserve">En este proyecto se utilizaron ambos esquemas. Para el control de temperatura se utilizaron dos controles de histéresis: uno para el calentador y otro para el ventilador. En este caso el diagrama de la figura </w:t>
      </w:r>
      <w:r w:rsidRPr="00801980">
        <w:rPr>
          <w:rFonts w:ascii="Times New Roman" w:hAnsi="Times New Roman" w:cs="Times New Roman"/>
        </w:rPr>
        <w:t>3.6</w:t>
      </w:r>
      <w:r w:rsidR="00451405" w:rsidRPr="00801980">
        <w:rPr>
          <w:rFonts w:ascii="Times New Roman" w:hAnsi="Times New Roman" w:cs="Times New Roman"/>
        </w:rPr>
        <w:t xml:space="preserve"> corresponde al control del relé del calentador, y el de la figura </w:t>
      </w:r>
      <w:r w:rsidRPr="00801980">
        <w:rPr>
          <w:rFonts w:ascii="Times New Roman" w:hAnsi="Times New Roman" w:cs="Times New Roman"/>
        </w:rPr>
        <w:t xml:space="preserve">3.7 </w:t>
      </w:r>
      <w:r w:rsidR="00451405" w:rsidRPr="00801980">
        <w:rPr>
          <w:rFonts w:ascii="Times New Roman" w:hAnsi="Times New Roman" w:cs="Times New Roman"/>
        </w:rPr>
        <w:t>al relé del ventilador.</w:t>
      </w:r>
    </w:p>
    <w:p w14:paraId="5DBE591B" w14:textId="1530F4C7" w:rsidR="00A70EBA" w:rsidRPr="00801980" w:rsidRDefault="00451405" w:rsidP="00801980">
      <w:pPr>
        <w:ind w:left="284" w:firstLine="567"/>
        <w:jc w:val="both"/>
        <w:rPr>
          <w:rFonts w:ascii="Times New Roman" w:hAnsi="Times New Roman" w:cs="Times New Roman"/>
        </w:rPr>
      </w:pPr>
      <w:r w:rsidRPr="00801980">
        <w:rPr>
          <w:rFonts w:ascii="Times New Roman" w:hAnsi="Times New Roman" w:cs="Times New Roman"/>
        </w:rPr>
        <w:t xml:space="preserve">Para el control de humedad se utiliza el diagrama de la figura </w:t>
      </w:r>
      <w:r w:rsidR="00271303" w:rsidRPr="00801980">
        <w:rPr>
          <w:rFonts w:ascii="Times New Roman" w:hAnsi="Times New Roman" w:cs="Times New Roman"/>
        </w:rPr>
        <w:t>3.6</w:t>
      </w:r>
      <w:r w:rsidRPr="00801980">
        <w:rPr>
          <w:rFonts w:ascii="Times New Roman" w:hAnsi="Times New Roman" w:cs="Times New Roman"/>
        </w:rPr>
        <w:t xml:space="preserve"> que controla el</w:t>
      </w:r>
      <w:r w:rsidR="00182000" w:rsidRPr="00801980">
        <w:rPr>
          <w:rFonts w:ascii="Times New Roman" w:hAnsi="Times New Roman" w:cs="Times New Roman"/>
        </w:rPr>
        <w:t xml:space="preserve"> </w:t>
      </w:r>
      <w:r w:rsidRPr="00801980">
        <w:rPr>
          <w:rFonts w:ascii="Times New Roman" w:hAnsi="Times New Roman" w:cs="Times New Roman"/>
        </w:rPr>
        <w:t>rel</w:t>
      </w:r>
      <w:r w:rsidR="0081004F" w:rsidRPr="00801980">
        <w:rPr>
          <w:rFonts w:ascii="Times New Roman" w:hAnsi="Times New Roman" w:cs="Times New Roman"/>
        </w:rPr>
        <w:t>e</w:t>
      </w:r>
      <w:r w:rsidRPr="00801980">
        <w:rPr>
          <w:rFonts w:ascii="Times New Roman" w:hAnsi="Times New Roman" w:cs="Times New Roman"/>
        </w:rPr>
        <w:t xml:space="preserve"> de la bomba de agua.</w:t>
      </w:r>
    </w:p>
    <w:p w14:paraId="122B40DA" w14:textId="18767B80" w:rsidR="00801980" w:rsidRDefault="00801980" w:rsidP="00182000">
      <w:pPr>
        <w:ind w:left="284" w:firstLine="567"/>
      </w:pPr>
    </w:p>
    <w:p w14:paraId="6A6D4762" w14:textId="10A005F1" w:rsidR="00A70EBA" w:rsidRDefault="006605BF">
      <w:pPr>
        <w:ind w:firstLine="720"/>
      </w:pPr>
      <w:r>
        <w:rPr>
          <w:noProof/>
        </w:rPr>
        <mc:AlternateContent>
          <mc:Choice Requires="wps">
            <w:drawing>
              <wp:anchor distT="0" distB="0" distL="114300" distR="114300" simplePos="0" relativeHeight="251695616" behindDoc="0" locked="0" layoutInCell="1" allowOverlap="1" wp14:anchorId="6610BB80" wp14:editId="5F1770DF">
                <wp:simplePos x="0" y="0"/>
                <wp:positionH relativeFrom="column">
                  <wp:posOffset>623570</wp:posOffset>
                </wp:positionH>
                <wp:positionV relativeFrom="paragraph">
                  <wp:posOffset>4688205</wp:posOffset>
                </wp:positionV>
                <wp:extent cx="4143375" cy="635"/>
                <wp:effectExtent l="0" t="0" r="0" b="0"/>
                <wp:wrapThrough wrapText="bothSides">
                  <wp:wrapPolygon edited="0">
                    <wp:start x="0" y="0"/>
                    <wp:lineTo x="0" y="21600"/>
                    <wp:lineTo x="21600" y="21600"/>
                    <wp:lineTo x="21600" y="0"/>
                  </wp:wrapPolygon>
                </wp:wrapThrough>
                <wp:docPr id="45" name="Cuadro de texto 45"/>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1C735C13" w14:textId="28D21362" w:rsidR="0001285A" w:rsidRPr="00801980" w:rsidRDefault="0001285A" w:rsidP="006605BF">
                            <w:pPr>
                              <w:pStyle w:val="Descripcin"/>
                              <w:jc w:val="center"/>
                              <w:rPr>
                                <w:rFonts w:ascii="Times New Roman" w:hAnsi="Times New Roman" w:cs="Times New Roman"/>
                                <w:noProof/>
                                <w:color w:val="7F7F7F" w:themeColor="text1" w:themeTint="80"/>
                                <w:sz w:val="20"/>
                              </w:rPr>
                            </w:pPr>
                            <w:r w:rsidRPr="00801980">
                              <w:rPr>
                                <w:rFonts w:ascii="Times New Roman" w:hAnsi="Times New Roman" w:cs="Times New Roman"/>
                                <w:color w:val="7F7F7F" w:themeColor="text1" w:themeTint="80"/>
                                <w:sz w:val="20"/>
                              </w:rPr>
                              <w:t>Figura 3.8 Control de temperatura (ventilador)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0BB80" id="Cuadro de texto 45" o:spid="_x0000_s1079" type="#_x0000_t202" style="position:absolute;left:0;text-align:left;margin-left:49.1pt;margin-top:369.15pt;width:326.25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" stroked="f">
                <v:textbox style="mso-fit-shape-to-text:t" inset="0,0,0,0">
                  <w:txbxContent>
                    <w:p w14:paraId="1C735C13" w14:textId="28D21362" w:rsidR="0001285A" w:rsidRPr="00801980" w:rsidRDefault="0001285A" w:rsidP="006605BF">
                      <w:pPr>
                        <w:pStyle w:val="Descripcin"/>
                        <w:jc w:val="center"/>
                        <w:rPr>
                          <w:rFonts w:ascii="Times New Roman" w:hAnsi="Times New Roman" w:cs="Times New Roman"/>
                          <w:noProof/>
                          <w:color w:val="7F7F7F" w:themeColor="text1" w:themeTint="80"/>
                          <w:sz w:val="20"/>
                        </w:rPr>
                      </w:pPr>
                      <w:r w:rsidRPr="00801980">
                        <w:rPr>
                          <w:rFonts w:ascii="Times New Roman" w:hAnsi="Times New Roman" w:cs="Times New Roman"/>
                          <w:color w:val="7F7F7F" w:themeColor="text1" w:themeTint="80"/>
                          <w:sz w:val="20"/>
                        </w:rPr>
                        <w:t>Figura 3.8 Control de temperatura (ventilador)</w:t>
                      </w:r>
                    </w:p>
                  </w:txbxContent>
                </v:textbox>
                <w10:wrap type="through"/>
              </v:shape>
            </w:pict>
          </mc:Fallback>
        </mc:AlternateContent>
      </w:r>
      <w:r>
        <w:rPr>
          <w:noProof/>
        </w:rPr>
        <w:drawing>
          <wp:anchor distT="0" distB="0" distL="114300" distR="114300" simplePos="0" relativeHeight="251693568" behindDoc="0" locked="0" layoutInCell="1" allowOverlap="1" wp14:anchorId="51D3B50E" wp14:editId="1DAAF35A">
            <wp:simplePos x="0" y="0"/>
            <wp:positionH relativeFrom="margin">
              <wp:align>center</wp:align>
            </wp:positionH>
            <wp:positionV relativeFrom="paragraph">
              <wp:posOffset>11430</wp:posOffset>
            </wp:positionV>
            <wp:extent cx="4143375" cy="4619625"/>
            <wp:effectExtent l="0" t="0" r="9525" b="9525"/>
            <wp:wrapThrough wrapText="bothSides">
              <wp:wrapPolygon edited="0">
                <wp:start x="0" y="0"/>
                <wp:lineTo x="0" y="21555"/>
                <wp:lineTo x="21550" y="21555"/>
                <wp:lineTo x="21550"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ntitled Document(1).png"/>
                    <pic:cNvPicPr/>
                  </pic:nvPicPr>
                  <pic:blipFill>
                    <a:blip r:embed="rId31">
                      <a:extLst>
                        <a:ext uri="{28A0092B-C50C-407E-A947-70E740481C1C}">
                          <a14:useLocalDpi xmlns:a14="http://schemas.microsoft.com/office/drawing/2010/main" val="0"/>
                        </a:ext>
                      </a:extLst>
                    </a:blip>
                    <a:stretch>
                      <a:fillRect/>
                    </a:stretch>
                  </pic:blipFill>
                  <pic:spPr>
                    <a:xfrm>
                      <a:off x="0" y="0"/>
                      <a:ext cx="4143375" cy="4619625"/>
                    </a:xfrm>
                    <a:prstGeom prst="rect">
                      <a:avLst/>
                    </a:prstGeom>
                  </pic:spPr>
                </pic:pic>
              </a:graphicData>
            </a:graphic>
            <wp14:sizeRelH relativeFrom="page">
              <wp14:pctWidth>0</wp14:pctWidth>
            </wp14:sizeRelH>
            <wp14:sizeRelV relativeFrom="page">
              <wp14:pctHeight>0</wp14:pctHeight>
            </wp14:sizeRelV>
          </wp:anchor>
        </w:drawing>
      </w:r>
    </w:p>
    <w:p w14:paraId="1EF5A25F" w14:textId="77777777" w:rsidR="006605BF" w:rsidRDefault="006605BF" w:rsidP="00271303">
      <w:pPr>
        <w:ind w:firstLine="720"/>
      </w:pPr>
    </w:p>
    <w:p w14:paraId="78678687" w14:textId="77777777" w:rsidR="006605BF" w:rsidRDefault="006605BF" w:rsidP="00271303">
      <w:pPr>
        <w:ind w:firstLine="720"/>
      </w:pPr>
    </w:p>
    <w:p w14:paraId="55B96C4A" w14:textId="77777777" w:rsidR="006605BF" w:rsidRDefault="006605BF" w:rsidP="00271303">
      <w:pPr>
        <w:ind w:firstLine="720"/>
      </w:pPr>
    </w:p>
    <w:p w14:paraId="4803246C" w14:textId="77777777" w:rsidR="006605BF" w:rsidRDefault="006605BF" w:rsidP="00271303">
      <w:pPr>
        <w:ind w:firstLine="720"/>
      </w:pPr>
    </w:p>
    <w:p w14:paraId="5F9D084D" w14:textId="77777777" w:rsidR="006605BF" w:rsidRDefault="006605BF" w:rsidP="00271303">
      <w:pPr>
        <w:ind w:firstLine="720"/>
      </w:pPr>
    </w:p>
    <w:p w14:paraId="0BAAF3B4" w14:textId="77777777" w:rsidR="006605BF" w:rsidRDefault="006605BF" w:rsidP="00271303">
      <w:pPr>
        <w:ind w:firstLine="720"/>
      </w:pPr>
    </w:p>
    <w:p w14:paraId="0729E40D" w14:textId="77777777" w:rsidR="006605BF" w:rsidRDefault="006605BF" w:rsidP="00271303">
      <w:pPr>
        <w:ind w:firstLine="720"/>
      </w:pPr>
    </w:p>
    <w:p w14:paraId="42D02464" w14:textId="77777777" w:rsidR="006605BF" w:rsidRDefault="006605BF" w:rsidP="00271303">
      <w:pPr>
        <w:ind w:firstLine="720"/>
      </w:pPr>
    </w:p>
    <w:p w14:paraId="144A2A65" w14:textId="77777777" w:rsidR="006605BF" w:rsidRDefault="006605BF" w:rsidP="00271303">
      <w:pPr>
        <w:ind w:firstLine="720"/>
      </w:pPr>
    </w:p>
    <w:p w14:paraId="1EE5909E" w14:textId="77777777" w:rsidR="006605BF" w:rsidRDefault="006605BF" w:rsidP="00271303">
      <w:pPr>
        <w:ind w:firstLine="720"/>
      </w:pPr>
    </w:p>
    <w:p w14:paraId="0E4CAF5B" w14:textId="77777777" w:rsidR="006605BF" w:rsidRDefault="006605BF" w:rsidP="00271303">
      <w:pPr>
        <w:ind w:firstLine="720"/>
      </w:pPr>
    </w:p>
    <w:p w14:paraId="46D327F0" w14:textId="77777777" w:rsidR="006605BF" w:rsidRDefault="006605BF" w:rsidP="00271303">
      <w:pPr>
        <w:ind w:firstLine="720"/>
      </w:pPr>
    </w:p>
    <w:p w14:paraId="5519568E" w14:textId="77777777" w:rsidR="006605BF" w:rsidRDefault="006605BF" w:rsidP="00271303">
      <w:pPr>
        <w:ind w:firstLine="720"/>
      </w:pPr>
    </w:p>
    <w:p w14:paraId="3A973E8F" w14:textId="77777777" w:rsidR="006605BF" w:rsidRDefault="006605BF" w:rsidP="00271303">
      <w:pPr>
        <w:ind w:firstLine="720"/>
      </w:pPr>
    </w:p>
    <w:p w14:paraId="76D72543" w14:textId="77777777" w:rsidR="006605BF" w:rsidRDefault="006605BF" w:rsidP="00271303">
      <w:pPr>
        <w:ind w:firstLine="720"/>
      </w:pPr>
    </w:p>
    <w:p w14:paraId="1BF4AF5F" w14:textId="77777777" w:rsidR="006605BF" w:rsidRDefault="006605BF" w:rsidP="00271303">
      <w:pPr>
        <w:ind w:firstLine="720"/>
      </w:pPr>
    </w:p>
    <w:p w14:paraId="2124BD50" w14:textId="7EFF8499" w:rsidR="006605BF" w:rsidRDefault="006605BF" w:rsidP="00271303">
      <w:pPr>
        <w:ind w:firstLine="720"/>
      </w:pPr>
    </w:p>
    <w:p w14:paraId="4749DA9C" w14:textId="24368ACF" w:rsidR="00271303" w:rsidRPr="00801980" w:rsidRDefault="00451405" w:rsidP="00801980">
      <w:pPr>
        <w:ind w:left="284" w:firstLine="567"/>
        <w:jc w:val="both"/>
        <w:rPr>
          <w:rFonts w:ascii="Times New Roman" w:hAnsi="Times New Roman" w:cs="Times New Roman"/>
        </w:rPr>
      </w:pPr>
      <w:r w:rsidRPr="00801980">
        <w:rPr>
          <w:rFonts w:ascii="Times New Roman" w:hAnsi="Times New Roman" w:cs="Times New Roman"/>
        </w:rPr>
        <w:t>En la figura 3</w:t>
      </w:r>
      <w:r w:rsidR="00271303" w:rsidRPr="00801980">
        <w:rPr>
          <w:rFonts w:ascii="Times New Roman" w:hAnsi="Times New Roman" w:cs="Times New Roman"/>
        </w:rPr>
        <w:t>.8</w:t>
      </w:r>
      <w:r w:rsidRPr="00801980">
        <w:rPr>
          <w:rFonts w:ascii="Times New Roman" w:hAnsi="Times New Roman" w:cs="Times New Roman"/>
        </w:rPr>
        <w:t xml:space="preserve"> se muestra el diagrama de flujo del algoritmo de control de temperatura asociado al ventilador</w:t>
      </w:r>
      <w:r w:rsidR="00732519" w:rsidRPr="00801980">
        <w:rPr>
          <w:rFonts w:ascii="Times New Roman" w:hAnsi="Times New Roman" w:cs="Times New Roman"/>
        </w:rPr>
        <w:t>.</w:t>
      </w:r>
    </w:p>
    <w:p w14:paraId="4F768CEB" w14:textId="64D7FD1D" w:rsidR="00A70EBA" w:rsidRPr="00801980" w:rsidRDefault="00451405" w:rsidP="00801980">
      <w:pPr>
        <w:ind w:left="284" w:firstLine="567"/>
        <w:jc w:val="both"/>
        <w:rPr>
          <w:rFonts w:ascii="Times New Roman" w:hAnsi="Times New Roman" w:cs="Times New Roman"/>
        </w:rPr>
      </w:pPr>
      <w:r w:rsidRPr="00801980">
        <w:rPr>
          <w:rFonts w:ascii="Times New Roman" w:hAnsi="Times New Roman" w:cs="Times New Roman"/>
        </w:rPr>
        <w:t xml:space="preserve">Al principio se comprueba que la diferencia de temperatura entre el interior y el exterior no sea muy grande, esto se realiza para evitar ingresar aire muy caliente o aire muy frío. Luego si la temperatura en el interior es mayor a la máxima permitida en la etapa del cultivo se enciende el fan y se abre la ventana para enfriar el interior. Por otro </w:t>
      </w:r>
      <w:r w:rsidR="0081004F" w:rsidRPr="00801980">
        <w:rPr>
          <w:rFonts w:ascii="Times New Roman" w:hAnsi="Times New Roman" w:cs="Times New Roman"/>
        </w:rPr>
        <w:t>lado,</w:t>
      </w:r>
      <w:r w:rsidRPr="00801980">
        <w:rPr>
          <w:rFonts w:ascii="Times New Roman" w:hAnsi="Times New Roman" w:cs="Times New Roman"/>
        </w:rPr>
        <w:t xml:space="preserve"> si la </w:t>
      </w:r>
      <w:r w:rsidR="00271303" w:rsidRPr="00801980">
        <w:rPr>
          <w:rFonts w:ascii="Times New Roman" w:hAnsi="Times New Roman" w:cs="Times New Roman"/>
        </w:rPr>
        <w:t>temperatura es</w:t>
      </w:r>
      <w:r w:rsidRPr="00801980">
        <w:rPr>
          <w:rFonts w:ascii="Times New Roman" w:hAnsi="Times New Roman" w:cs="Times New Roman"/>
        </w:rPr>
        <w:t xml:space="preserve"> inferior o igual a la mínima establecida en la etapa se apaga el ventilador y se cierra la ventana.</w:t>
      </w:r>
    </w:p>
    <w:p w14:paraId="1208E353" w14:textId="7B409030" w:rsidR="00A70EBA" w:rsidRPr="00801980" w:rsidRDefault="00801980" w:rsidP="00801980">
      <w:pPr>
        <w:ind w:left="284" w:firstLine="567"/>
        <w:jc w:val="both"/>
        <w:rPr>
          <w:rFonts w:ascii="Times New Roman" w:hAnsi="Times New Roman" w:cs="Times New Roman"/>
        </w:rPr>
      </w:pPr>
      <w:r>
        <w:rPr>
          <w:noProof/>
        </w:rPr>
        <w:lastRenderedPageBreak/>
        <mc:AlternateContent>
          <mc:Choice Requires="wps">
            <w:drawing>
              <wp:anchor distT="0" distB="0" distL="114300" distR="114300" simplePos="0" relativeHeight="251697664" behindDoc="0" locked="0" layoutInCell="1" allowOverlap="1" wp14:anchorId="23947EBA" wp14:editId="3BA7B6E7">
                <wp:simplePos x="0" y="0"/>
                <wp:positionH relativeFrom="column">
                  <wp:posOffset>641268</wp:posOffset>
                </wp:positionH>
                <wp:positionV relativeFrom="paragraph">
                  <wp:posOffset>5293360</wp:posOffset>
                </wp:positionV>
                <wp:extent cx="4077335" cy="635"/>
                <wp:effectExtent l="0" t="0" r="0" b="0"/>
                <wp:wrapTopAndBottom/>
                <wp:docPr id="46" name="Cuadro de texto 46"/>
                <wp:cNvGraphicFramePr/>
                <a:graphic xmlns:a="http://schemas.openxmlformats.org/drawingml/2006/main">
                  <a:graphicData uri="http://schemas.microsoft.com/office/word/2010/wordprocessingShape">
                    <wps:wsp>
                      <wps:cNvSpPr txBox="1"/>
                      <wps:spPr>
                        <a:xfrm>
                          <a:off x="0" y="0"/>
                          <a:ext cx="4077335" cy="635"/>
                        </a:xfrm>
                        <a:prstGeom prst="rect">
                          <a:avLst/>
                        </a:prstGeom>
                        <a:solidFill>
                          <a:prstClr val="white"/>
                        </a:solidFill>
                        <a:ln>
                          <a:noFill/>
                        </a:ln>
                      </wps:spPr>
                      <wps:txbx>
                        <w:txbxContent>
                          <w:p w14:paraId="2FB3C85A" w14:textId="11452272" w:rsidR="0001285A" w:rsidRPr="00801980" w:rsidRDefault="0001285A" w:rsidP="00732519">
                            <w:pPr>
                              <w:pStyle w:val="Descripcin"/>
                              <w:jc w:val="center"/>
                              <w:rPr>
                                <w:rFonts w:ascii="Times New Roman" w:hAnsi="Times New Roman" w:cs="Times New Roman"/>
                                <w:noProof/>
                                <w:color w:val="7F7F7F" w:themeColor="text1" w:themeTint="80"/>
                                <w:sz w:val="20"/>
                              </w:rPr>
                            </w:pPr>
                            <w:r w:rsidRPr="00801980">
                              <w:rPr>
                                <w:rFonts w:ascii="Times New Roman" w:hAnsi="Times New Roman" w:cs="Times New Roman"/>
                                <w:color w:val="7F7F7F" w:themeColor="text1" w:themeTint="80"/>
                                <w:sz w:val="20"/>
                              </w:rPr>
                              <w:t>Figura 3.9 Control de temperatura (calentador)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47EBA" id="Cuadro de texto 46" o:spid="_x0000_s1080" type="#_x0000_t202" style="position:absolute;left:0;text-align:left;margin-left:50.5pt;margin-top:416.8pt;width:321.05pt;height:.05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" stroked="f">
                <v:textbox style="mso-fit-shape-to-text:t" inset="0,0,0,0">
                  <w:txbxContent>
                    <w:p w14:paraId="2FB3C85A" w14:textId="11452272" w:rsidR="0001285A" w:rsidRPr="00801980" w:rsidRDefault="0001285A" w:rsidP="00732519">
                      <w:pPr>
                        <w:pStyle w:val="Descripcin"/>
                        <w:jc w:val="center"/>
                        <w:rPr>
                          <w:rFonts w:ascii="Times New Roman" w:hAnsi="Times New Roman" w:cs="Times New Roman"/>
                          <w:noProof/>
                          <w:color w:val="7F7F7F" w:themeColor="text1" w:themeTint="80"/>
                          <w:sz w:val="20"/>
                        </w:rPr>
                      </w:pPr>
                      <w:r w:rsidRPr="00801980">
                        <w:rPr>
                          <w:rFonts w:ascii="Times New Roman" w:hAnsi="Times New Roman" w:cs="Times New Roman"/>
                          <w:color w:val="7F7F7F" w:themeColor="text1" w:themeTint="80"/>
                          <w:sz w:val="20"/>
                        </w:rPr>
                        <w:t>Figura 3.9 Control de temperatura (calentador)</w:t>
                      </w:r>
                    </w:p>
                  </w:txbxContent>
                </v:textbox>
                <w10:wrap type="topAndBottom"/>
              </v:shape>
            </w:pict>
          </mc:Fallback>
        </mc:AlternateContent>
      </w:r>
      <w:r>
        <w:rPr>
          <w:noProof/>
        </w:rPr>
        <w:drawing>
          <wp:anchor distT="114300" distB="114300" distL="114300" distR="114300" simplePos="0" relativeHeight="251772416" behindDoc="0" locked="0" layoutInCell="1" hidden="0" allowOverlap="1" wp14:anchorId="461EF6E7" wp14:editId="3472A266">
            <wp:simplePos x="0" y="0"/>
            <wp:positionH relativeFrom="margin">
              <wp:posOffset>687889</wp:posOffset>
            </wp:positionH>
            <wp:positionV relativeFrom="paragraph">
              <wp:posOffset>686435</wp:posOffset>
            </wp:positionV>
            <wp:extent cx="4077335" cy="4545965"/>
            <wp:effectExtent l="0" t="0" r="0" b="6985"/>
            <wp:wrapTopAndBottom distT="114300" distB="11430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4077335" cy="4545965"/>
                    </a:xfrm>
                    <a:prstGeom prst="rect">
                      <a:avLst/>
                    </a:prstGeom>
                    <a:ln/>
                  </pic:spPr>
                </pic:pic>
              </a:graphicData>
            </a:graphic>
          </wp:anchor>
        </w:drawing>
      </w:r>
      <w:r w:rsidR="00451405" w:rsidRPr="00801980">
        <w:rPr>
          <w:rFonts w:ascii="Times New Roman" w:hAnsi="Times New Roman" w:cs="Times New Roman"/>
        </w:rPr>
        <w:t xml:space="preserve">En la figura </w:t>
      </w:r>
      <w:r w:rsidR="00271303" w:rsidRPr="00801980">
        <w:rPr>
          <w:rFonts w:ascii="Times New Roman" w:hAnsi="Times New Roman" w:cs="Times New Roman"/>
        </w:rPr>
        <w:t>3.9</w:t>
      </w:r>
      <w:r w:rsidR="00451405" w:rsidRPr="00801980">
        <w:rPr>
          <w:rFonts w:ascii="Times New Roman" w:hAnsi="Times New Roman" w:cs="Times New Roman"/>
        </w:rPr>
        <w:t xml:space="preserve"> se encuentra el diagrama del control de temperatura asociado al calentador. En este caso cuando la temperatura del interior es menor que la mínima establecida se enciende el calentador hasta que la temperatura sea mayor que la máxima de la etapa.</w:t>
      </w:r>
    </w:p>
    <w:p w14:paraId="3A0FB041" w14:textId="513DD1FE" w:rsidR="00801980" w:rsidRDefault="00801980" w:rsidP="00801980"/>
    <w:p w14:paraId="5D2299D0" w14:textId="3D2D76B2" w:rsidR="00801980" w:rsidRDefault="00801980" w:rsidP="00801980"/>
    <w:p w14:paraId="7A05935B" w14:textId="20C0E60F" w:rsidR="00A70EBA" w:rsidRPr="00801980" w:rsidRDefault="00801980" w:rsidP="00801980">
      <w:pPr>
        <w:ind w:firstLine="284"/>
        <w:jc w:val="both"/>
        <w:rPr>
          <w:rFonts w:ascii="Times New Roman" w:hAnsi="Times New Roman" w:cs="Times New Roman"/>
        </w:rPr>
      </w:pPr>
      <w:r w:rsidRPr="00801980">
        <w:rPr>
          <w:rFonts w:ascii="Times New Roman" w:hAnsi="Times New Roman" w:cs="Times New Roman"/>
        </w:rPr>
        <w:t>La figura 3.10 detalla el control de la bomba, encargada de modificar la humedad del suelo. En primer lugar, se chequea si la humedad es inferior a la mínima establecida. De ser así y si hay agua en el tanque, se prende la bomba. Si la humedad es superior a la máxima, se detiene la bomba</w:t>
      </w:r>
    </w:p>
    <w:p w14:paraId="60E0AF47" w14:textId="6F4F9015" w:rsidR="000B2F56" w:rsidRDefault="00801980" w:rsidP="00801980">
      <w:r>
        <w:rPr>
          <w:noProof/>
        </w:rPr>
        <w:lastRenderedPageBreak/>
        <mc:AlternateContent>
          <mc:Choice Requires="wps">
            <w:drawing>
              <wp:anchor distT="0" distB="0" distL="114300" distR="114300" simplePos="0" relativeHeight="251692544" behindDoc="0" locked="0" layoutInCell="1" allowOverlap="1" wp14:anchorId="2B9FF609" wp14:editId="05AEB52B">
                <wp:simplePos x="0" y="0"/>
                <wp:positionH relativeFrom="column">
                  <wp:posOffset>255638</wp:posOffset>
                </wp:positionH>
                <wp:positionV relativeFrom="paragraph">
                  <wp:posOffset>3499546</wp:posOffset>
                </wp:positionV>
                <wp:extent cx="4763135" cy="635"/>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4763135" cy="635"/>
                        </a:xfrm>
                        <a:prstGeom prst="rect">
                          <a:avLst/>
                        </a:prstGeom>
                        <a:solidFill>
                          <a:prstClr val="white"/>
                        </a:solidFill>
                        <a:ln>
                          <a:noFill/>
                        </a:ln>
                      </wps:spPr>
                      <wps:txbx>
                        <w:txbxContent>
                          <w:p w14:paraId="4480DF87" w14:textId="526E0546" w:rsidR="0001285A" w:rsidRPr="00801980" w:rsidRDefault="0001285A" w:rsidP="00271303">
                            <w:pPr>
                              <w:pStyle w:val="Descripcin"/>
                              <w:jc w:val="center"/>
                              <w:rPr>
                                <w:rFonts w:ascii="Times New Roman" w:hAnsi="Times New Roman" w:cs="Times New Roman"/>
                                <w:noProof/>
                                <w:color w:val="7F7F7F" w:themeColor="text1" w:themeTint="80"/>
                                <w:sz w:val="20"/>
                              </w:rPr>
                            </w:pPr>
                            <w:r w:rsidRPr="00801980">
                              <w:rPr>
                                <w:rFonts w:ascii="Times New Roman" w:hAnsi="Times New Roman" w:cs="Times New Roman"/>
                                <w:color w:val="7F7F7F" w:themeColor="text1" w:themeTint="80"/>
                                <w:sz w:val="20"/>
                              </w:rPr>
                              <w:t>Figura 3.10 Control de humedad (bomba)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FF609" id="Cuadro de texto 40" o:spid="_x0000_s1081" type="#_x0000_t202" style="position:absolute;margin-left:20.15pt;margin-top:275.55pt;width:375.05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" stroked="f">
                <v:textbox style="mso-fit-shape-to-text:t" inset="0,0,0,0">
                  <w:txbxContent>
                    <w:p w14:paraId="4480DF87" w14:textId="526E0546" w:rsidR="0001285A" w:rsidRPr="00801980" w:rsidRDefault="0001285A" w:rsidP="00271303">
                      <w:pPr>
                        <w:pStyle w:val="Descripcin"/>
                        <w:jc w:val="center"/>
                        <w:rPr>
                          <w:rFonts w:ascii="Times New Roman" w:hAnsi="Times New Roman" w:cs="Times New Roman"/>
                          <w:noProof/>
                          <w:color w:val="7F7F7F" w:themeColor="text1" w:themeTint="80"/>
                          <w:sz w:val="20"/>
                        </w:rPr>
                      </w:pPr>
                      <w:r w:rsidRPr="00801980">
                        <w:rPr>
                          <w:rFonts w:ascii="Times New Roman" w:hAnsi="Times New Roman" w:cs="Times New Roman"/>
                          <w:color w:val="7F7F7F" w:themeColor="text1" w:themeTint="80"/>
                          <w:sz w:val="20"/>
                        </w:rPr>
                        <w:t>Figura 3.10 Control de humedad (bomba)</w:t>
                      </w:r>
                    </w:p>
                  </w:txbxContent>
                </v:textbox>
                <w10:wrap type="topAndBottom"/>
              </v:shape>
            </w:pict>
          </mc:Fallback>
        </mc:AlternateContent>
      </w:r>
      <w:r>
        <w:rPr>
          <w:noProof/>
        </w:rPr>
        <w:drawing>
          <wp:anchor distT="114300" distB="114300" distL="114300" distR="114300" simplePos="0" relativeHeight="251656704" behindDoc="0" locked="0" layoutInCell="1" hidden="0" allowOverlap="1" wp14:anchorId="780451A3" wp14:editId="032081F9">
            <wp:simplePos x="0" y="0"/>
            <wp:positionH relativeFrom="margin">
              <wp:posOffset>383458</wp:posOffset>
            </wp:positionH>
            <wp:positionV relativeFrom="paragraph">
              <wp:posOffset>216925</wp:posOffset>
            </wp:positionV>
            <wp:extent cx="4763453" cy="3284850"/>
            <wp:effectExtent l="0" t="0" r="0" b="0"/>
            <wp:wrapTopAndBottom distT="114300" distB="11430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4763453" cy="3284850"/>
                    </a:xfrm>
                    <a:prstGeom prst="rect">
                      <a:avLst/>
                    </a:prstGeom>
                    <a:ln/>
                  </pic:spPr>
                </pic:pic>
              </a:graphicData>
            </a:graphic>
          </wp:anchor>
        </w:drawing>
      </w:r>
    </w:p>
    <w:p w14:paraId="4684456A" w14:textId="6438F255" w:rsidR="00A70EBA" w:rsidRPr="00801980" w:rsidRDefault="00451405" w:rsidP="00801980">
      <w:pPr>
        <w:ind w:left="284"/>
        <w:jc w:val="both"/>
        <w:rPr>
          <w:rFonts w:ascii="Times New Roman" w:hAnsi="Times New Roman" w:cs="Times New Roman"/>
        </w:rPr>
      </w:pPr>
      <w:r w:rsidRPr="00801980">
        <w:rPr>
          <w:rFonts w:ascii="Times New Roman" w:hAnsi="Times New Roman" w:cs="Times New Roman"/>
        </w:rPr>
        <w:t>3.</w:t>
      </w:r>
      <w:r w:rsidR="005E4E7D" w:rsidRPr="00801980">
        <w:rPr>
          <w:rFonts w:ascii="Times New Roman" w:hAnsi="Times New Roman" w:cs="Times New Roman"/>
        </w:rPr>
        <w:t>2</w:t>
      </w:r>
      <w:r w:rsidRPr="00801980">
        <w:rPr>
          <w:rFonts w:ascii="Times New Roman" w:hAnsi="Times New Roman" w:cs="Times New Roman"/>
        </w:rPr>
        <w:t>.</w:t>
      </w:r>
      <w:r w:rsidR="005E4E7D" w:rsidRPr="00801980">
        <w:rPr>
          <w:rFonts w:ascii="Times New Roman" w:hAnsi="Times New Roman" w:cs="Times New Roman"/>
        </w:rPr>
        <w:t>5</w:t>
      </w:r>
      <w:r w:rsidRPr="00801980">
        <w:rPr>
          <w:rFonts w:ascii="Times New Roman" w:hAnsi="Times New Roman" w:cs="Times New Roman"/>
        </w:rPr>
        <w:t xml:space="preserve"> Algoritmos de seguimiento del cultivo.</w:t>
      </w:r>
    </w:p>
    <w:p w14:paraId="5B67C331" w14:textId="76A226F1" w:rsidR="00A70EBA" w:rsidRPr="00801980" w:rsidRDefault="00451405" w:rsidP="00801980">
      <w:pPr>
        <w:ind w:left="284" w:firstLine="567"/>
        <w:jc w:val="both"/>
        <w:rPr>
          <w:rFonts w:ascii="Times New Roman" w:hAnsi="Times New Roman" w:cs="Times New Roman"/>
        </w:rPr>
      </w:pPr>
      <w:r w:rsidRPr="00801980">
        <w:rPr>
          <w:rFonts w:ascii="Times New Roman" w:hAnsi="Times New Roman" w:cs="Times New Roman"/>
        </w:rPr>
        <w:t>Como se mencionó anteriormente, cada cultivo posee distintas etapas. Estas poseen, a su vez, distintos parámetros los cuales deben ser cargados en las variables que son utilizadas para el control. Esto se realizó con una alarma del reloj RTC interno. Para ello se configura un arreglo con las distintas fechas en donde comienza una nueva etapa. Este arreglo es creado cuando el seguimiento del cultivo es configurado, de acuerdo al tipo de cultivo. Además, se crea un archivo de backup en la tarjeta SD para recuperar las fechas en caso de un reinicio del sistema o corte del suministro energético.</w:t>
      </w:r>
    </w:p>
    <w:p w14:paraId="36B8227E" w14:textId="5CE77A72" w:rsidR="00A70EBA" w:rsidRPr="00801980" w:rsidRDefault="00451405" w:rsidP="00801980">
      <w:pPr>
        <w:ind w:left="284" w:firstLine="567"/>
        <w:jc w:val="both"/>
        <w:rPr>
          <w:rFonts w:ascii="Times New Roman" w:hAnsi="Times New Roman" w:cs="Times New Roman"/>
        </w:rPr>
      </w:pPr>
      <w:r w:rsidRPr="00801980">
        <w:rPr>
          <w:rFonts w:ascii="Times New Roman" w:hAnsi="Times New Roman" w:cs="Times New Roman"/>
        </w:rPr>
        <w:t xml:space="preserve">La </w:t>
      </w:r>
      <w:r w:rsidR="008E6F52" w:rsidRPr="00801980">
        <w:rPr>
          <w:rFonts w:ascii="Times New Roman" w:hAnsi="Times New Roman" w:cs="Times New Roman"/>
        </w:rPr>
        <w:t xml:space="preserve">figura 3.11 </w:t>
      </w:r>
      <w:r w:rsidRPr="00801980">
        <w:rPr>
          <w:rFonts w:ascii="Times New Roman" w:hAnsi="Times New Roman" w:cs="Times New Roman"/>
        </w:rPr>
        <w:t>muestra el diagrama de flujo de la configuración de un cultivo.</w:t>
      </w:r>
    </w:p>
    <w:p w14:paraId="511000A2" w14:textId="77777777" w:rsidR="00A70EBA" w:rsidRDefault="00A70EBA">
      <w:pPr>
        <w:ind w:firstLine="720"/>
      </w:pPr>
    </w:p>
    <w:p w14:paraId="279A990A" w14:textId="1972BD84" w:rsidR="002672EB" w:rsidRPr="00801980" w:rsidRDefault="00801980" w:rsidP="00801980">
      <w:pPr>
        <w:ind w:left="284" w:firstLine="567"/>
        <w:jc w:val="both"/>
        <w:rPr>
          <w:rFonts w:ascii="Times New Roman" w:hAnsi="Times New Roman" w:cs="Times New Roman"/>
        </w:rPr>
      </w:pPr>
      <w:r w:rsidRPr="00801980">
        <w:rPr>
          <w:rFonts w:ascii="Times New Roman" w:hAnsi="Times New Roman" w:cs="Times New Roman"/>
          <w:noProof/>
        </w:rPr>
        <w:lastRenderedPageBreak/>
        <w:drawing>
          <wp:anchor distT="114300" distB="114300" distL="114300" distR="114300" simplePos="0" relativeHeight="251658752" behindDoc="0" locked="0" layoutInCell="1" hidden="0" allowOverlap="1" wp14:anchorId="602F139D" wp14:editId="6C387A4D">
            <wp:simplePos x="0" y="0"/>
            <wp:positionH relativeFrom="margin">
              <wp:posOffset>932815</wp:posOffset>
            </wp:positionH>
            <wp:positionV relativeFrom="paragraph">
              <wp:posOffset>5635051</wp:posOffset>
            </wp:positionV>
            <wp:extent cx="3819525" cy="3048000"/>
            <wp:effectExtent l="0" t="0" r="9525" b="0"/>
            <wp:wrapTopAndBottom distT="114300" distB="11430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3819525" cy="3048000"/>
                    </a:xfrm>
                    <a:prstGeom prst="rect">
                      <a:avLst/>
                    </a:prstGeom>
                    <a:ln/>
                  </pic:spPr>
                </pic:pic>
              </a:graphicData>
            </a:graphic>
          </wp:anchor>
        </w:drawing>
      </w:r>
      <w:r w:rsidRPr="00801980">
        <w:rPr>
          <w:rFonts w:ascii="Times New Roman" w:hAnsi="Times New Roman" w:cs="Times New Roman"/>
          <w:noProof/>
        </w:rPr>
        <mc:AlternateContent>
          <mc:Choice Requires="wps">
            <w:drawing>
              <wp:anchor distT="0" distB="0" distL="114300" distR="114300" simplePos="0" relativeHeight="251701760" behindDoc="0" locked="0" layoutInCell="1" allowOverlap="1" wp14:anchorId="04CC9746" wp14:editId="5D13CCDC">
                <wp:simplePos x="0" y="0"/>
                <wp:positionH relativeFrom="margin">
                  <wp:posOffset>785495</wp:posOffset>
                </wp:positionH>
                <wp:positionV relativeFrom="paragraph">
                  <wp:posOffset>8543085</wp:posOffset>
                </wp:positionV>
                <wp:extent cx="3819525" cy="635"/>
                <wp:effectExtent l="0" t="0" r="9525" b="6985"/>
                <wp:wrapTopAndBottom/>
                <wp:docPr id="50" name="Cuadro de texto 50"/>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wps:spPr>
                      <wps:txbx>
                        <w:txbxContent>
                          <w:p w14:paraId="4A8BC3FB" w14:textId="062AC989" w:rsidR="0001285A" w:rsidRPr="00801980" w:rsidRDefault="0001285A" w:rsidP="008E6F52">
                            <w:pPr>
                              <w:pStyle w:val="Descripcin"/>
                              <w:jc w:val="center"/>
                              <w:rPr>
                                <w:rFonts w:ascii="Times New Roman" w:hAnsi="Times New Roman" w:cs="Times New Roman"/>
                                <w:noProof/>
                                <w:color w:val="7F7F7F" w:themeColor="text1" w:themeTint="80"/>
                                <w:sz w:val="20"/>
                              </w:rPr>
                            </w:pPr>
                            <w:r w:rsidRPr="00801980">
                              <w:rPr>
                                <w:rFonts w:ascii="Times New Roman" w:hAnsi="Times New Roman" w:cs="Times New Roman"/>
                                <w:color w:val="7F7F7F" w:themeColor="text1" w:themeTint="80"/>
                                <w:sz w:val="20"/>
                              </w:rPr>
                              <w:t>Figura 3.12 Handler de la alarma RTC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C9746" id="Cuadro de texto 50" o:spid="_x0000_s1082" type="#_x0000_t202" style="position:absolute;left:0;text-align:left;margin-left:61.85pt;margin-top:672.7pt;width:300.75pt;height:.05pt;z-index:251701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" stroked="f">
                <v:textbox style="mso-fit-shape-to-text:t" inset="0,0,0,0">
                  <w:txbxContent>
                    <w:p w14:paraId="4A8BC3FB" w14:textId="062AC989" w:rsidR="0001285A" w:rsidRPr="00801980" w:rsidRDefault="0001285A" w:rsidP="008E6F52">
                      <w:pPr>
                        <w:pStyle w:val="Descripcin"/>
                        <w:jc w:val="center"/>
                        <w:rPr>
                          <w:rFonts w:ascii="Times New Roman" w:hAnsi="Times New Roman" w:cs="Times New Roman"/>
                          <w:noProof/>
                          <w:color w:val="7F7F7F" w:themeColor="text1" w:themeTint="80"/>
                          <w:sz w:val="20"/>
                        </w:rPr>
                      </w:pPr>
                      <w:r w:rsidRPr="00801980">
                        <w:rPr>
                          <w:rFonts w:ascii="Times New Roman" w:hAnsi="Times New Roman" w:cs="Times New Roman"/>
                          <w:color w:val="7F7F7F" w:themeColor="text1" w:themeTint="80"/>
                          <w:sz w:val="20"/>
                        </w:rPr>
                        <w:t>Figura 3.12 Handler de la alarma RTC</w:t>
                      </w:r>
                    </w:p>
                  </w:txbxContent>
                </v:textbox>
                <w10:wrap type="topAndBottom" anchorx="margin"/>
              </v:shape>
            </w:pict>
          </mc:Fallback>
        </mc:AlternateContent>
      </w:r>
      <w:r w:rsidRPr="00801980">
        <w:rPr>
          <w:rFonts w:ascii="Times New Roman" w:hAnsi="Times New Roman" w:cs="Times New Roman"/>
          <w:noProof/>
        </w:rPr>
        <w:drawing>
          <wp:anchor distT="114300" distB="114300" distL="114300" distR="114300" simplePos="0" relativeHeight="251657728" behindDoc="0" locked="0" layoutInCell="1" hidden="0" allowOverlap="1" wp14:anchorId="5EF77958" wp14:editId="53EC02D4">
            <wp:simplePos x="0" y="0"/>
            <wp:positionH relativeFrom="margin">
              <wp:posOffset>1803482</wp:posOffset>
            </wp:positionH>
            <wp:positionV relativeFrom="paragraph">
              <wp:posOffset>0</wp:posOffset>
            </wp:positionV>
            <wp:extent cx="1771650" cy="4762500"/>
            <wp:effectExtent l="0" t="0" r="0" b="0"/>
            <wp:wrapTopAndBottom distT="114300" distB="11430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1771650" cy="4762500"/>
                    </a:xfrm>
                    <a:prstGeom prst="rect">
                      <a:avLst/>
                    </a:prstGeom>
                    <a:ln/>
                  </pic:spPr>
                </pic:pic>
              </a:graphicData>
            </a:graphic>
          </wp:anchor>
        </w:drawing>
      </w:r>
      <w:r w:rsidR="008E6F52" w:rsidRPr="00801980">
        <w:rPr>
          <w:rFonts w:ascii="Times New Roman" w:hAnsi="Times New Roman" w:cs="Times New Roman"/>
          <w:noProof/>
        </w:rPr>
        <mc:AlternateContent>
          <mc:Choice Requires="wps">
            <w:drawing>
              <wp:anchor distT="0" distB="0" distL="114300" distR="114300" simplePos="0" relativeHeight="251699712" behindDoc="0" locked="0" layoutInCell="1" allowOverlap="1" wp14:anchorId="45F5C932" wp14:editId="5995AA7A">
                <wp:simplePos x="0" y="0"/>
                <wp:positionH relativeFrom="margin">
                  <wp:align>center</wp:align>
                </wp:positionH>
                <wp:positionV relativeFrom="paragraph">
                  <wp:posOffset>4729480</wp:posOffset>
                </wp:positionV>
                <wp:extent cx="2686050" cy="635"/>
                <wp:effectExtent l="0" t="0" r="0" b="6985"/>
                <wp:wrapTopAndBottom/>
                <wp:docPr id="47" name="Cuadro de texto 47"/>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wps:spPr>
                      <wps:txbx>
                        <w:txbxContent>
                          <w:p w14:paraId="1F3BA36D" w14:textId="61894F9A" w:rsidR="0001285A" w:rsidRPr="00801980" w:rsidRDefault="0001285A" w:rsidP="008E6F52">
                            <w:pPr>
                              <w:pStyle w:val="Descripcin"/>
                              <w:jc w:val="center"/>
                              <w:rPr>
                                <w:rFonts w:ascii="Times New Roman" w:hAnsi="Times New Roman" w:cs="Times New Roman"/>
                                <w:noProof/>
                                <w:color w:val="7F7F7F" w:themeColor="text1" w:themeTint="80"/>
                                <w:sz w:val="20"/>
                              </w:rPr>
                            </w:pPr>
                            <w:r w:rsidRPr="00801980">
                              <w:rPr>
                                <w:rFonts w:ascii="Times New Roman" w:hAnsi="Times New Roman" w:cs="Times New Roman"/>
                                <w:color w:val="7F7F7F" w:themeColor="text1" w:themeTint="80"/>
                                <w:sz w:val="20"/>
                              </w:rPr>
                              <w:t>Figura 3.11 Función configurar cultivo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F5C932" id="Cuadro de texto 47" o:spid="_x0000_s1083" type="#_x0000_t202" style="position:absolute;left:0;text-align:left;margin-left:0;margin-top:372.4pt;width:211.5pt;height:.05pt;z-index:251699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" stroked="f">
                <v:textbox style="mso-fit-shape-to-text:t" inset="0,0,0,0">
                  <w:txbxContent>
                    <w:p w14:paraId="1F3BA36D" w14:textId="61894F9A" w:rsidR="0001285A" w:rsidRPr="00801980" w:rsidRDefault="0001285A" w:rsidP="008E6F52">
                      <w:pPr>
                        <w:pStyle w:val="Descripcin"/>
                        <w:jc w:val="center"/>
                        <w:rPr>
                          <w:rFonts w:ascii="Times New Roman" w:hAnsi="Times New Roman" w:cs="Times New Roman"/>
                          <w:noProof/>
                          <w:color w:val="7F7F7F" w:themeColor="text1" w:themeTint="80"/>
                          <w:sz w:val="20"/>
                        </w:rPr>
                      </w:pPr>
                      <w:r w:rsidRPr="00801980">
                        <w:rPr>
                          <w:rFonts w:ascii="Times New Roman" w:hAnsi="Times New Roman" w:cs="Times New Roman"/>
                          <w:color w:val="7F7F7F" w:themeColor="text1" w:themeTint="80"/>
                          <w:sz w:val="20"/>
                        </w:rPr>
                        <w:t>Figura 3.11 Función configurar cultivo</w:t>
                      </w:r>
                    </w:p>
                  </w:txbxContent>
                </v:textbox>
                <w10:wrap type="topAndBottom" anchorx="margin"/>
              </v:shape>
            </w:pict>
          </mc:Fallback>
        </mc:AlternateContent>
      </w:r>
      <w:r w:rsidR="00451405" w:rsidRPr="00801980">
        <w:rPr>
          <w:rFonts w:ascii="Times New Roman" w:hAnsi="Times New Roman" w:cs="Times New Roman"/>
        </w:rPr>
        <w:t xml:space="preserve">Cuando la alarma es disparada se llama a un </w:t>
      </w:r>
      <w:r w:rsidR="00451405" w:rsidRPr="00801980">
        <w:rPr>
          <w:rFonts w:ascii="Times New Roman" w:hAnsi="Times New Roman" w:cs="Times New Roman"/>
          <w:i/>
        </w:rPr>
        <w:t>handler</w:t>
      </w:r>
      <w:r w:rsidR="00451405" w:rsidRPr="00801980">
        <w:rPr>
          <w:rFonts w:ascii="Times New Roman" w:hAnsi="Times New Roman" w:cs="Times New Roman"/>
        </w:rPr>
        <w:t xml:space="preserve"> de la misma. En este </w:t>
      </w:r>
      <w:r w:rsidR="00451405" w:rsidRPr="00801980">
        <w:rPr>
          <w:rFonts w:ascii="Times New Roman" w:hAnsi="Times New Roman" w:cs="Times New Roman"/>
          <w:i/>
        </w:rPr>
        <w:t>handler</w:t>
      </w:r>
      <w:r w:rsidR="00451405" w:rsidRPr="00801980">
        <w:rPr>
          <w:rFonts w:ascii="Times New Roman" w:hAnsi="Times New Roman" w:cs="Times New Roman"/>
        </w:rPr>
        <w:t xml:space="preserve"> se realiza el cambio de etapa y se configura la alarma para la próxima etapa. La figura </w:t>
      </w:r>
      <w:r w:rsidR="008E6F52" w:rsidRPr="00801980">
        <w:rPr>
          <w:rFonts w:ascii="Times New Roman" w:hAnsi="Times New Roman" w:cs="Times New Roman"/>
        </w:rPr>
        <w:t>3.12</w:t>
      </w:r>
      <w:r w:rsidR="00451405" w:rsidRPr="00801980">
        <w:rPr>
          <w:rFonts w:ascii="Times New Roman" w:hAnsi="Times New Roman" w:cs="Times New Roman"/>
        </w:rPr>
        <w:t xml:space="preserve"> muestra el diagrama de flujo de este proceso.</w:t>
      </w:r>
    </w:p>
    <w:p w14:paraId="4D4E6C01" w14:textId="49E3149D" w:rsidR="00A70EBA" w:rsidRPr="00801980" w:rsidRDefault="00451405" w:rsidP="00801980">
      <w:pPr>
        <w:ind w:left="284" w:firstLine="567"/>
        <w:jc w:val="both"/>
        <w:rPr>
          <w:rFonts w:ascii="Times New Roman" w:hAnsi="Times New Roman" w:cs="Times New Roman"/>
        </w:rPr>
      </w:pPr>
      <w:r w:rsidRPr="00801980">
        <w:rPr>
          <w:rFonts w:ascii="Times New Roman" w:hAnsi="Times New Roman" w:cs="Times New Roman"/>
        </w:rPr>
        <w:lastRenderedPageBreak/>
        <w:t>Cuando el seguimiento del cultivo está activo el control de temperatura y humedad se encuentra activo, salvo que el usuario lo pause manualmente. De esta manera el sistema automáticamente se va configurando a medida que transcurre el crecimiento del cultivo.</w:t>
      </w:r>
    </w:p>
    <w:p w14:paraId="0AACABBA" w14:textId="7DE22E89" w:rsidR="005416B1" w:rsidRPr="00801980" w:rsidRDefault="005416B1" w:rsidP="00801980">
      <w:pPr>
        <w:jc w:val="both"/>
        <w:rPr>
          <w:rFonts w:ascii="Times New Roman" w:hAnsi="Times New Roman" w:cs="Times New Roman"/>
          <w:i/>
        </w:rPr>
      </w:pPr>
      <w:r w:rsidRPr="00801980">
        <w:rPr>
          <w:rFonts w:ascii="Times New Roman" w:hAnsi="Times New Roman" w:cs="Times New Roman"/>
          <w:i/>
        </w:rPr>
        <w:t>3.</w:t>
      </w:r>
      <w:r w:rsidR="005E4E7D" w:rsidRPr="00801980">
        <w:rPr>
          <w:rFonts w:ascii="Times New Roman" w:hAnsi="Times New Roman" w:cs="Times New Roman"/>
          <w:i/>
        </w:rPr>
        <w:t>2.6</w:t>
      </w:r>
      <w:r w:rsidRPr="00801980">
        <w:rPr>
          <w:rFonts w:ascii="Times New Roman" w:hAnsi="Times New Roman" w:cs="Times New Roman"/>
          <w:i/>
        </w:rPr>
        <w:t xml:space="preserve"> Lectura de periféricos</w:t>
      </w:r>
    </w:p>
    <w:p w14:paraId="1D44BEA3" w14:textId="17E01DC4" w:rsidR="005416B1" w:rsidRPr="00801980" w:rsidRDefault="009E31BA" w:rsidP="00801980">
      <w:pPr>
        <w:ind w:firstLine="567"/>
        <w:jc w:val="both"/>
        <w:rPr>
          <w:rFonts w:ascii="Times New Roman" w:hAnsi="Times New Roman" w:cs="Times New Roman"/>
        </w:rPr>
      </w:pPr>
      <w:r w:rsidRPr="00801980">
        <w:rPr>
          <w:rFonts w:ascii="Times New Roman" w:hAnsi="Times New Roman" w:cs="Times New Roman"/>
        </w:rPr>
        <w:t xml:space="preserve">Los distintos </w:t>
      </w:r>
      <w:r w:rsidR="00C652EF" w:rsidRPr="00801980">
        <w:rPr>
          <w:rFonts w:ascii="Times New Roman" w:hAnsi="Times New Roman" w:cs="Times New Roman"/>
        </w:rPr>
        <w:t>periféricos</w:t>
      </w:r>
      <w:r w:rsidRPr="00801980">
        <w:rPr>
          <w:rFonts w:ascii="Times New Roman" w:hAnsi="Times New Roman" w:cs="Times New Roman"/>
        </w:rPr>
        <w:t xml:space="preserve"> que suministran los datos para el control son:</w:t>
      </w:r>
    </w:p>
    <w:p w14:paraId="0495F5CB" w14:textId="0402C5FA" w:rsidR="009E31BA" w:rsidRPr="00801980" w:rsidRDefault="009E31BA" w:rsidP="00801980">
      <w:pPr>
        <w:pStyle w:val="Prrafodelista"/>
        <w:numPr>
          <w:ilvl w:val="0"/>
          <w:numId w:val="4"/>
        </w:numPr>
        <w:ind w:left="567" w:firstLine="284"/>
        <w:jc w:val="both"/>
        <w:rPr>
          <w:rFonts w:ascii="Times New Roman" w:hAnsi="Times New Roman" w:cs="Times New Roman"/>
        </w:rPr>
      </w:pPr>
      <w:r w:rsidRPr="00801980">
        <w:rPr>
          <w:rFonts w:ascii="Times New Roman" w:hAnsi="Times New Roman" w:cs="Times New Roman"/>
        </w:rPr>
        <w:t xml:space="preserve">2 </w:t>
      </w:r>
      <w:r w:rsidR="00CB162C" w:rsidRPr="00801980">
        <w:rPr>
          <w:rFonts w:ascii="Times New Roman" w:hAnsi="Times New Roman" w:cs="Times New Roman"/>
        </w:rPr>
        <w:t>sensores de</w:t>
      </w:r>
      <w:r w:rsidR="00C17EDA" w:rsidRPr="00801980">
        <w:rPr>
          <w:rFonts w:ascii="Times New Roman" w:hAnsi="Times New Roman" w:cs="Times New Roman"/>
        </w:rPr>
        <w:t xml:space="preserve"> humedad y temperatura (</w:t>
      </w:r>
      <w:r w:rsidRPr="00801980">
        <w:rPr>
          <w:rFonts w:ascii="Times New Roman" w:hAnsi="Times New Roman" w:cs="Times New Roman"/>
        </w:rPr>
        <w:t>DHT11</w:t>
      </w:r>
      <w:r w:rsidR="00C17EDA" w:rsidRPr="00801980">
        <w:rPr>
          <w:rFonts w:ascii="Times New Roman" w:hAnsi="Times New Roman" w:cs="Times New Roman"/>
        </w:rPr>
        <w:t>)</w:t>
      </w:r>
    </w:p>
    <w:p w14:paraId="2B57B052" w14:textId="7316EDE1" w:rsidR="009E31BA" w:rsidRPr="00801980" w:rsidRDefault="009E31BA" w:rsidP="00801980">
      <w:pPr>
        <w:pStyle w:val="Prrafodelista"/>
        <w:numPr>
          <w:ilvl w:val="0"/>
          <w:numId w:val="4"/>
        </w:numPr>
        <w:ind w:left="567" w:firstLine="284"/>
        <w:jc w:val="both"/>
        <w:rPr>
          <w:rFonts w:ascii="Times New Roman" w:hAnsi="Times New Roman" w:cs="Times New Roman"/>
        </w:rPr>
      </w:pPr>
      <w:r w:rsidRPr="00801980">
        <w:rPr>
          <w:rFonts w:ascii="Times New Roman" w:hAnsi="Times New Roman" w:cs="Times New Roman"/>
        </w:rPr>
        <w:t xml:space="preserve">1 sensor </w:t>
      </w:r>
      <w:r w:rsidR="00C17EDA" w:rsidRPr="00801980">
        <w:rPr>
          <w:rFonts w:ascii="Times New Roman" w:hAnsi="Times New Roman" w:cs="Times New Roman"/>
        </w:rPr>
        <w:t>de luz (LDR)</w:t>
      </w:r>
    </w:p>
    <w:p w14:paraId="7B7CAD70" w14:textId="24F88DD7" w:rsidR="009E31BA" w:rsidRPr="00801980" w:rsidRDefault="009E31BA" w:rsidP="00801980">
      <w:pPr>
        <w:pStyle w:val="Prrafodelista"/>
        <w:numPr>
          <w:ilvl w:val="0"/>
          <w:numId w:val="4"/>
        </w:numPr>
        <w:ind w:left="567" w:firstLine="284"/>
        <w:jc w:val="both"/>
        <w:rPr>
          <w:rFonts w:ascii="Times New Roman" w:hAnsi="Times New Roman" w:cs="Times New Roman"/>
        </w:rPr>
      </w:pPr>
      <w:r w:rsidRPr="00801980">
        <w:rPr>
          <w:rFonts w:ascii="Times New Roman" w:hAnsi="Times New Roman" w:cs="Times New Roman"/>
        </w:rPr>
        <w:t xml:space="preserve">1 sensor </w:t>
      </w:r>
      <w:r w:rsidR="00C17EDA" w:rsidRPr="00801980">
        <w:rPr>
          <w:rFonts w:ascii="Times New Roman" w:hAnsi="Times New Roman" w:cs="Times New Roman"/>
        </w:rPr>
        <w:t>de humedad del suelo (YL-69)</w:t>
      </w:r>
    </w:p>
    <w:p w14:paraId="39606D49" w14:textId="4E08B1D6" w:rsidR="00C17EDA" w:rsidRPr="00801980" w:rsidRDefault="00C17EDA" w:rsidP="00801980">
      <w:pPr>
        <w:pStyle w:val="Prrafodelista"/>
        <w:numPr>
          <w:ilvl w:val="0"/>
          <w:numId w:val="4"/>
        </w:numPr>
        <w:ind w:left="567" w:firstLine="284"/>
        <w:jc w:val="both"/>
        <w:rPr>
          <w:rFonts w:ascii="Times New Roman" w:hAnsi="Times New Roman" w:cs="Times New Roman"/>
        </w:rPr>
      </w:pPr>
      <w:r w:rsidRPr="00801980">
        <w:rPr>
          <w:rFonts w:ascii="Times New Roman" w:hAnsi="Times New Roman" w:cs="Times New Roman"/>
        </w:rPr>
        <w:t>1 sensor de nivel de agua ().</w:t>
      </w:r>
    </w:p>
    <w:p w14:paraId="17D04F0E" w14:textId="3FDEA7AD" w:rsidR="00C17EDA" w:rsidRPr="00801980" w:rsidRDefault="00C652EF" w:rsidP="00801980">
      <w:pPr>
        <w:ind w:left="284"/>
        <w:jc w:val="both"/>
        <w:rPr>
          <w:rFonts w:ascii="Times New Roman" w:hAnsi="Times New Roman" w:cs="Times New Roman"/>
        </w:rPr>
      </w:pPr>
      <w:r w:rsidRPr="00801980">
        <w:rPr>
          <w:rFonts w:ascii="Times New Roman" w:hAnsi="Times New Roman" w:cs="Times New Roman"/>
        </w:rPr>
        <w:t>3.</w:t>
      </w:r>
      <w:r w:rsidR="005E4E7D" w:rsidRPr="00801980">
        <w:rPr>
          <w:rFonts w:ascii="Times New Roman" w:hAnsi="Times New Roman" w:cs="Times New Roman"/>
        </w:rPr>
        <w:t>2.6</w:t>
      </w:r>
      <w:r w:rsidRPr="00801980">
        <w:rPr>
          <w:rFonts w:ascii="Times New Roman" w:hAnsi="Times New Roman" w:cs="Times New Roman"/>
        </w:rPr>
        <w:t xml:space="preserve">.1 </w:t>
      </w:r>
      <w:r w:rsidR="00C17EDA" w:rsidRPr="00801980">
        <w:rPr>
          <w:rFonts w:ascii="Times New Roman" w:hAnsi="Times New Roman" w:cs="Times New Roman"/>
        </w:rPr>
        <w:t>Lectura de temperatura ambiente</w:t>
      </w:r>
    </w:p>
    <w:p w14:paraId="7D1DC21B" w14:textId="27AC9CAC" w:rsidR="00C652EF" w:rsidRPr="00801980" w:rsidRDefault="002672EB" w:rsidP="00801980">
      <w:pPr>
        <w:ind w:left="284" w:firstLine="567"/>
        <w:jc w:val="both"/>
        <w:rPr>
          <w:rFonts w:ascii="Times New Roman" w:hAnsi="Times New Roman" w:cs="Times New Roman"/>
        </w:rPr>
      </w:pPr>
      <w:r w:rsidRPr="00801980">
        <w:rPr>
          <w:rFonts w:ascii="Times New Roman" w:hAnsi="Times New Roman" w:cs="Times New Roman"/>
          <w:noProof/>
        </w:rPr>
        <w:drawing>
          <wp:anchor distT="0" distB="0" distL="114300" distR="114300" simplePos="0" relativeHeight="251702784" behindDoc="0" locked="0" layoutInCell="1" allowOverlap="1" wp14:anchorId="0294E051" wp14:editId="287518CC">
            <wp:simplePos x="0" y="0"/>
            <wp:positionH relativeFrom="margin">
              <wp:align>center</wp:align>
            </wp:positionH>
            <wp:positionV relativeFrom="paragraph">
              <wp:posOffset>755650</wp:posOffset>
            </wp:positionV>
            <wp:extent cx="2806860" cy="5467350"/>
            <wp:effectExtent l="0" t="0" r="0" b="0"/>
            <wp:wrapThrough wrapText="bothSides">
              <wp:wrapPolygon edited="0">
                <wp:start x="0" y="0"/>
                <wp:lineTo x="0" y="21525"/>
                <wp:lineTo x="21405" y="21525"/>
                <wp:lineTo x="21405"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 Document.png"/>
                    <pic:cNvPicPr/>
                  </pic:nvPicPr>
                  <pic:blipFill>
                    <a:blip r:embed="rId36">
                      <a:extLst>
                        <a:ext uri="{28A0092B-C50C-407E-A947-70E740481C1C}">
                          <a14:useLocalDpi xmlns:a14="http://schemas.microsoft.com/office/drawing/2010/main" val="0"/>
                        </a:ext>
                      </a:extLst>
                    </a:blip>
                    <a:stretch>
                      <a:fillRect/>
                    </a:stretch>
                  </pic:blipFill>
                  <pic:spPr>
                    <a:xfrm>
                      <a:off x="0" y="0"/>
                      <a:ext cx="2806860" cy="5467350"/>
                    </a:xfrm>
                    <a:prstGeom prst="rect">
                      <a:avLst/>
                    </a:prstGeom>
                  </pic:spPr>
                </pic:pic>
              </a:graphicData>
            </a:graphic>
          </wp:anchor>
        </w:drawing>
      </w:r>
      <w:r w:rsidR="00C652EF" w:rsidRPr="00801980">
        <w:rPr>
          <w:rFonts w:ascii="Times New Roman" w:hAnsi="Times New Roman" w:cs="Times New Roman"/>
        </w:rPr>
        <w:t xml:space="preserve">Esta tarea se efectúa cada vez que la función </w:t>
      </w:r>
      <w:r w:rsidR="00C652EF" w:rsidRPr="00801980">
        <w:rPr>
          <w:rFonts w:ascii="Times New Roman" w:hAnsi="Times New Roman" w:cs="Times New Roman"/>
          <w:i/>
        </w:rPr>
        <w:t xml:space="preserve">task_scheduler </w:t>
      </w:r>
      <w:r w:rsidR="00C652EF" w:rsidRPr="00801980">
        <w:rPr>
          <w:rFonts w:ascii="Times New Roman" w:hAnsi="Times New Roman" w:cs="Times New Roman"/>
        </w:rPr>
        <w:t xml:space="preserve">lo dispone. Cada vez que se vence el contador se habilita le lectura de uno de los sensores. Cabe recordar que hay dos sensores porque uno se utiliza para la temperatura interior y otro para la temperatura exterior. </w:t>
      </w:r>
      <w:r w:rsidR="00EB031E" w:rsidRPr="00801980">
        <w:rPr>
          <w:rFonts w:ascii="Times New Roman" w:hAnsi="Times New Roman" w:cs="Times New Roman"/>
        </w:rPr>
        <w:t>El siguiente diagrama de flujo muestra como es el funcionamiento de la lectura de un sensor:</w:t>
      </w:r>
    </w:p>
    <w:p w14:paraId="7E1EBA2B" w14:textId="7BD8FCC7" w:rsidR="00EB031E" w:rsidRDefault="00EB031E" w:rsidP="00C652EF">
      <w:pPr>
        <w:ind w:left="284" w:firstLine="567"/>
      </w:pPr>
    </w:p>
    <w:p w14:paraId="4E66538E" w14:textId="5372C95C" w:rsidR="00EB031E" w:rsidRDefault="00EB031E" w:rsidP="00C652EF">
      <w:pPr>
        <w:ind w:left="284" w:firstLine="567"/>
      </w:pPr>
    </w:p>
    <w:p w14:paraId="0F93FD6D" w14:textId="3B6DF85E" w:rsidR="00EB031E" w:rsidRDefault="00EB031E" w:rsidP="00C652EF">
      <w:pPr>
        <w:ind w:left="284" w:firstLine="567"/>
      </w:pPr>
    </w:p>
    <w:p w14:paraId="04DE09B7" w14:textId="5527639B" w:rsidR="00EB031E" w:rsidRDefault="00EB031E" w:rsidP="00C652EF">
      <w:pPr>
        <w:ind w:left="284" w:firstLine="567"/>
      </w:pPr>
    </w:p>
    <w:p w14:paraId="63251F00" w14:textId="22234035" w:rsidR="00EB031E" w:rsidRDefault="00EB031E" w:rsidP="00C652EF">
      <w:pPr>
        <w:ind w:left="284" w:firstLine="567"/>
      </w:pPr>
    </w:p>
    <w:p w14:paraId="3D62F8BC" w14:textId="6C51A5EB" w:rsidR="00EB031E" w:rsidRDefault="00EB031E" w:rsidP="00C652EF">
      <w:pPr>
        <w:ind w:left="284" w:firstLine="567"/>
      </w:pPr>
    </w:p>
    <w:p w14:paraId="5D4DA381" w14:textId="06867165" w:rsidR="00EB031E" w:rsidRDefault="00EB031E" w:rsidP="00C652EF">
      <w:pPr>
        <w:ind w:left="284" w:firstLine="567"/>
      </w:pPr>
    </w:p>
    <w:p w14:paraId="6EB8E7E3" w14:textId="46A4D225" w:rsidR="00EB031E" w:rsidRDefault="00EB031E" w:rsidP="00C652EF">
      <w:pPr>
        <w:ind w:left="284" w:firstLine="567"/>
      </w:pPr>
    </w:p>
    <w:p w14:paraId="3C1EB7D3" w14:textId="017EE017" w:rsidR="00EB031E" w:rsidRDefault="00EB031E" w:rsidP="00C652EF">
      <w:pPr>
        <w:ind w:left="284" w:firstLine="567"/>
      </w:pPr>
    </w:p>
    <w:p w14:paraId="7B677BF0" w14:textId="4C0A9F1F" w:rsidR="00EB031E" w:rsidRDefault="00EB031E" w:rsidP="00C652EF">
      <w:pPr>
        <w:ind w:left="284" w:firstLine="567"/>
      </w:pPr>
    </w:p>
    <w:p w14:paraId="4E875415" w14:textId="4997D46B" w:rsidR="00EB031E" w:rsidRDefault="00EB031E" w:rsidP="00C652EF">
      <w:pPr>
        <w:ind w:left="284" w:firstLine="567"/>
      </w:pPr>
    </w:p>
    <w:p w14:paraId="0F3DEB0D" w14:textId="556F06C5" w:rsidR="00EB031E" w:rsidRDefault="00EB031E" w:rsidP="00C652EF">
      <w:pPr>
        <w:ind w:left="284" w:firstLine="567"/>
      </w:pPr>
    </w:p>
    <w:p w14:paraId="1F63A47C" w14:textId="082204D7" w:rsidR="00EB031E" w:rsidRDefault="00EB031E" w:rsidP="00C652EF">
      <w:pPr>
        <w:ind w:left="284" w:firstLine="567"/>
      </w:pPr>
    </w:p>
    <w:p w14:paraId="2FB3C1DB" w14:textId="396DECA7" w:rsidR="00EB031E" w:rsidRDefault="00EB031E" w:rsidP="00C652EF">
      <w:pPr>
        <w:ind w:left="284" w:firstLine="567"/>
      </w:pPr>
    </w:p>
    <w:p w14:paraId="6902B641" w14:textId="2816BD79" w:rsidR="00EB031E" w:rsidRDefault="00EB031E" w:rsidP="00C652EF">
      <w:pPr>
        <w:ind w:left="284" w:firstLine="567"/>
      </w:pPr>
    </w:p>
    <w:p w14:paraId="0B6F86FA" w14:textId="00A29651" w:rsidR="00EB031E" w:rsidRDefault="00EB031E" w:rsidP="00C652EF">
      <w:pPr>
        <w:ind w:left="284" w:firstLine="567"/>
      </w:pPr>
    </w:p>
    <w:p w14:paraId="3BE2EC90" w14:textId="4BA5ED7A" w:rsidR="00EB031E" w:rsidRDefault="00EB031E" w:rsidP="00C652EF">
      <w:pPr>
        <w:ind w:left="284" w:firstLine="567"/>
      </w:pPr>
    </w:p>
    <w:p w14:paraId="0C3FA401" w14:textId="5900E6F2" w:rsidR="00EA4249" w:rsidRDefault="00EA4249" w:rsidP="002672EB">
      <w:pPr>
        <w:rPr>
          <w:ins w:id="75" w:author="Diego Alvarez Rohlik" w:date="2018-12-07T11:58:00Z"/>
        </w:rPr>
      </w:pPr>
    </w:p>
    <w:p w14:paraId="2BFB65B5" w14:textId="0701DAF8" w:rsidR="00801980" w:rsidRDefault="00801980" w:rsidP="002672EB">
      <w:r>
        <w:rPr>
          <w:noProof/>
        </w:rPr>
        <mc:AlternateContent>
          <mc:Choice Requires="wps">
            <w:drawing>
              <wp:anchor distT="0" distB="0" distL="114300" distR="114300" simplePos="0" relativeHeight="251704832" behindDoc="0" locked="0" layoutInCell="1" allowOverlap="1" wp14:anchorId="7B07F822" wp14:editId="0B5BE46E">
                <wp:simplePos x="0" y="0"/>
                <wp:positionH relativeFrom="margin">
                  <wp:posOffset>1207770</wp:posOffset>
                </wp:positionH>
                <wp:positionV relativeFrom="paragraph">
                  <wp:posOffset>281510</wp:posOffset>
                </wp:positionV>
                <wp:extent cx="2806700" cy="635"/>
                <wp:effectExtent l="0" t="0" r="0" b="6985"/>
                <wp:wrapThrough wrapText="bothSides">
                  <wp:wrapPolygon edited="0">
                    <wp:start x="0" y="0"/>
                    <wp:lineTo x="0" y="20725"/>
                    <wp:lineTo x="21405" y="20725"/>
                    <wp:lineTo x="21405" y="0"/>
                    <wp:lineTo x="0" y="0"/>
                  </wp:wrapPolygon>
                </wp:wrapThrough>
                <wp:docPr id="39" name="Cuadro de texto 39"/>
                <wp:cNvGraphicFramePr/>
                <a:graphic xmlns:a="http://schemas.openxmlformats.org/drawingml/2006/main">
                  <a:graphicData uri="http://schemas.microsoft.com/office/word/2010/wordprocessingShape">
                    <wps:wsp>
                      <wps:cNvSpPr txBox="1"/>
                      <wps:spPr>
                        <a:xfrm>
                          <a:off x="0" y="0"/>
                          <a:ext cx="2806700" cy="635"/>
                        </a:xfrm>
                        <a:prstGeom prst="rect">
                          <a:avLst/>
                        </a:prstGeom>
                        <a:solidFill>
                          <a:prstClr val="white"/>
                        </a:solidFill>
                        <a:ln>
                          <a:noFill/>
                        </a:ln>
                      </wps:spPr>
                      <wps:txbx>
                        <w:txbxContent>
                          <w:p w14:paraId="12271F7A" w14:textId="3A356E48" w:rsidR="0001285A" w:rsidRPr="00801980" w:rsidRDefault="0001285A" w:rsidP="002672EB">
                            <w:pPr>
                              <w:pStyle w:val="Descripcin"/>
                              <w:jc w:val="center"/>
                              <w:rPr>
                                <w:rFonts w:ascii="Times New Roman" w:hAnsi="Times New Roman" w:cs="Times New Roman"/>
                                <w:noProof/>
                                <w:color w:val="7F7F7F" w:themeColor="text1" w:themeTint="80"/>
                                <w:sz w:val="20"/>
                              </w:rPr>
                            </w:pPr>
                            <w:r w:rsidRPr="00801980">
                              <w:rPr>
                                <w:rFonts w:ascii="Times New Roman" w:hAnsi="Times New Roman" w:cs="Times New Roman"/>
                                <w:color w:val="7F7F7F" w:themeColor="text1" w:themeTint="80"/>
                                <w:sz w:val="20"/>
                              </w:rPr>
                              <w:t>Figura 3.13 Rutina de lectura de un sensor DHT11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7F822" id="Cuadro de texto 39" o:spid="_x0000_s1084" type="#_x0000_t202" style="position:absolute;margin-left:95.1pt;margin-top:22.15pt;width:221pt;height:.05pt;z-index:251704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" stroked="f">
                <v:textbox style="mso-fit-shape-to-text:t" inset="0,0,0,0">
                  <w:txbxContent>
                    <w:p w14:paraId="12271F7A" w14:textId="3A356E48" w:rsidR="0001285A" w:rsidRPr="00801980" w:rsidRDefault="0001285A" w:rsidP="002672EB">
                      <w:pPr>
                        <w:pStyle w:val="Descripcin"/>
                        <w:jc w:val="center"/>
                        <w:rPr>
                          <w:rFonts w:ascii="Times New Roman" w:hAnsi="Times New Roman" w:cs="Times New Roman"/>
                          <w:noProof/>
                          <w:color w:val="7F7F7F" w:themeColor="text1" w:themeTint="80"/>
                          <w:sz w:val="20"/>
                        </w:rPr>
                      </w:pPr>
                      <w:r w:rsidRPr="00801980">
                        <w:rPr>
                          <w:rFonts w:ascii="Times New Roman" w:hAnsi="Times New Roman" w:cs="Times New Roman"/>
                          <w:color w:val="7F7F7F" w:themeColor="text1" w:themeTint="80"/>
                          <w:sz w:val="20"/>
                        </w:rPr>
                        <w:t>Figura 3.13 Rutina de lectura de un sensor DHT11</w:t>
                      </w:r>
                    </w:p>
                  </w:txbxContent>
                </v:textbox>
                <w10:wrap type="through" anchorx="margin"/>
              </v:shape>
            </w:pict>
          </mc:Fallback>
        </mc:AlternateContent>
      </w:r>
    </w:p>
    <w:p w14:paraId="59D57470" w14:textId="24FFDE5A" w:rsidR="002672EB" w:rsidRDefault="002672EB" w:rsidP="002672EB"/>
    <w:p w14:paraId="160CF790" w14:textId="5BE08432" w:rsidR="009E31BA" w:rsidRPr="00801980" w:rsidRDefault="00C652EF" w:rsidP="00801980">
      <w:pPr>
        <w:ind w:firstLine="284"/>
        <w:jc w:val="both"/>
        <w:rPr>
          <w:rFonts w:ascii="Times New Roman" w:hAnsi="Times New Roman" w:cs="Times New Roman"/>
        </w:rPr>
      </w:pPr>
      <w:r w:rsidRPr="00801980">
        <w:rPr>
          <w:rFonts w:ascii="Times New Roman" w:hAnsi="Times New Roman" w:cs="Times New Roman"/>
        </w:rPr>
        <w:lastRenderedPageBreak/>
        <w:t>3.</w:t>
      </w:r>
      <w:r w:rsidR="005E4E7D" w:rsidRPr="00801980">
        <w:rPr>
          <w:rFonts w:ascii="Times New Roman" w:hAnsi="Times New Roman" w:cs="Times New Roman"/>
        </w:rPr>
        <w:t>2</w:t>
      </w:r>
      <w:r w:rsidRPr="00801980">
        <w:rPr>
          <w:rFonts w:ascii="Times New Roman" w:hAnsi="Times New Roman" w:cs="Times New Roman"/>
        </w:rPr>
        <w:t>.</w:t>
      </w:r>
      <w:r w:rsidR="005E4E7D" w:rsidRPr="00801980">
        <w:rPr>
          <w:rFonts w:ascii="Times New Roman" w:hAnsi="Times New Roman" w:cs="Times New Roman"/>
        </w:rPr>
        <w:t>6.</w:t>
      </w:r>
      <w:r w:rsidRPr="00801980">
        <w:rPr>
          <w:rFonts w:ascii="Times New Roman" w:hAnsi="Times New Roman" w:cs="Times New Roman"/>
        </w:rPr>
        <w:t xml:space="preserve">2 </w:t>
      </w:r>
      <w:r w:rsidR="009E31BA" w:rsidRPr="00801980">
        <w:rPr>
          <w:rFonts w:ascii="Times New Roman" w:hAnsi="Times New Roman" w:cs="Times New Roman"/>
        </w:rPr>
        <w:t xml:space="preserve">Lectura de </w:t>
      </w:r>
      <w:r w:rsidR="00C17EDA" w:rsidRPr="00801980">
        <w:rPr>
          <w:rFonts w:ascii="Times New Roman" w:hAnsi="Times New Roman" w:cs="Times New Roman"/>
        </w:rPr>
        <w:t>humedad del suelo</w:t>
      </w:r>
    </w:p>
    <w:p w14:paraId="2979507A" w14:textId="703CF3D2" w:rsidR="00715D27" w:rsidRPr="00801980" w:rsidRDefault="002C35FC" w:rsidP="00801980">
      <w:pPr>
        <w:ind w:left="284" w:firstLine="567"/>
        <w:jc w:val="both"/>
        <w:rPr>
          <w:rFonts w:ascii="Times New Roman" w:hAnsi="Times New Roman" w:cs="Times New Roman"/>
        </w:rPr>
      </w:pPr>
      <w:r w:rsidRPr="00801980">
        <w:rPr>
          <w:rFonts w:ascii="Times New Roman" w:hAnsi="Times New Roman" w:cs="Times New Roman"/>
        </w:rPr>
        <w:t xml:space="preserve">En el caso de la lectura de la humedad del suelo el proceso es </w:t>
      </w:r>
      <w:r w:rsidR="007D7B5E" w:rsidRPr="00801980">
        <w:rPr>
          <w:rFonts w:ascii="Times New Roman" w:hAnsi="Times New Roman" w:cs="Times New Roman"/>
        </w:rPr>
        <w:t>más</w:t>
      </w:r>
      <w:r w:rsidRPr="00801980">
        <w:rPr>
          <w:rFonts w:ascii="Times New Roman" w:hAnsi="Times New Roman" w:cs="Times New Roman"/>
        </w:rPr>
        <w:t xml:space="preserve"> simple que en el sensor DHT. Esto se debe a que el sensor posee una salida analógica la cual es capturada por el ADC. </w:t>
      </w:r>
      <w:r w:rsidR="00715D27" w:rsidRPr="00801980">
        <w:rPr>
          <w:rFonts w:ascii="Times New Roman" w:hAnsi="Times New Roman" w:cs="Times New Roman"/>
        </w:rPr>
        <w:t>La figura 3.14 muestra el diagrama de flujo de la tarea de lectura de la humedad.</w:t>
      </w:r>
    </w:p>
    <w:p w14:paraId="41DF3574" w14:textId="03696A87" w:rsidR="00715D27" w:rsidRDefault="00715D27" w:rsidP="00715D27">
      <w:pPr>
        <w:ind w:firstLine="284"/>
      </w:pPr>
      <w:r>
        <w:rPr>
          <w:noProof/>
        </w:rPr>
        <w:drawing>
          <wp:anchor distT="0" distB="0" distL="114300" distR="114300" simplePos="0" relativeHeight="251705856" behindDoc="0" locked="0" layoutInCell="1" allowOverlap="1" wp14:anchorId="48C41396" wp14:editId="62D6FADB">
            <wp:simplePos x="0" y="0"/>
            <wp:positionH relativeFrom="margin">
              <wp:align>center</wp:align>
            </wp:positionH>
            <wp:positionV relativeFrom="paragraph">
              <wp:posOffset>27940</wp:posOffset>
            </wp:positionV>
            <wp:extent cx="1943100" cy="2476500"/>
            <wp:effectExtent l="0" t="0" r="0" b="0"/>
            <wp:wrapThrough wrapText="bothSides">
              <wp:wrapPolygon edited="0">
                <wp:start x="0" y="0"/>
                <wp:lineTo x="0" y="21434"/>
                <wp:lineTo x="21388" y="21434"/>
                <wp:lineTo x="21388" y="0"/>
                <wp:lineTo x="0" y="0"/>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 Document(1).png"/>
                    <pic:cNvPicPr/>
                  </pic:nvPicPr>
                  <pic:blipFill>
                    <a:blip r:embed="rId37">
                      <a:extLst>
                        <a:ext uri="{28A0092B-C50C-407E-A947-70E740481C1C}">
                          <a14:useLocalDpi xmlns:a14="http://schemas.microsoft.com/office/drawing/2010/main" val="0"/>
                        </a:ext>
                      </a:extLst>
                    </a:blip>
                    <a:stretch>
                      <a:fillRect/>
                    </a:stretch>
                  </pic:blipFill>
                  <pic:spPr>
                    <a:xfrm>
                      <a:off x="0" y="0"/>
                      <a:ext cx="1943100" cy="2476500"/>
                    </a:xfrm>
                    <a:prstGeom prst="rect">
                      <a:avLst/>
                    </a:prstGeom>
                  </pic:spPr>
                </pic:pic>
              </a:graphicData>
            </a:graphic>
            <wp14:sizeRelH relativeFrom="page">
              <wp14:pctWidth>0</wp14:pctWidth>
            </wp14:sizeRelH>
            <wp14:sizeRelV relativeFrom="page">
              <wp14:pctHeight>0</wp14:pctHeight>
            </wp14:sizeRelV>
          </wp:anchor>
        </w:drawing>
      </w:r>
    </w:p>
    <w:p w14:paraId="7E3207C9" w14:textId="101C0B7D" w:rsidR="00715D27" w:rsidRDefault="00715D27" w:rsidP="00715D27">
      <w:pPr>
        <w:ind w:firstLine="284"/>
      </w:pPr>
    </w:p>
    <w:p w14:paraId="02F806BC" w14:textId="2C8A7632" w:rsidR="00715D27" w:rsidRDefault="00715D27" w:rsidP="00715D27">
      <w:pPr>
        <w:ind w:firstLine="284"/>
      </w:pPr>
    </w:p>
    <w:p w14:paraId="56E518B4" w14:textId="2DF1A89A" w:rsidR="00715D27" w:rsidRDefault="00715D27" w:rsidP="00715D27">
      <w:pPr>
        <w:ind w:firstLine="284"/>
      </w:pPr>
    </w:p>
    <w:p w14:paraId="2ADDF569" w14:textId="201C9257" w:rsidR="00715D27" w:rsidRDefault="00715D27" w:rsidP="00715D27">
      <w:pPr>
        <w:ind w:firstLine="284"/>
      </w:pPr>
    </w:p>
    <w:p w14:paraId="0326DB3E" w14:textId="04B57F84" w:rsidR="00715D27" w:rsidRDefault="00715D27" w:rsidP="00715D27">
      <w:pPr>
        <w:ind w:firstLine="284"/>
      </w:pPr>
    </w:p>
    <w:p w14:paraId="41E9A1F4" w14:textId="3AF6E48C" w:rsidR="00715D27" w:rsidRDefault="00715D27" w:rsidP="00715D27">
      <w:pPr>
        <w:ind w:firstLine="284"/>
      </w:pPr>
    </w:p>
    <w:p w14:paraId="2CAAB464" w14:textId="2BE4EF06" w:rsidR="00715D27" w:rsidRDefault="00715D27" w:rsidP="00715D27">
      <w:pPr>
        <w:ind w:firstLine="284"/>
      </w:pPr>
    </w:p>
    <w:p w14:paraId="08B28DA1" w14:textId="7E2869C6" w:rsidR="00715D27" w:rsidRDefault="00874813" w:rsidP="00715D27">
      <w:pPr>
        <w:ind w:left="284" w:firstLine="567"/>
      </w:pPr>
      <w:r>
        <w:rPr>
          <w:noProof/>
        </w:rPr>
        <mc:AlternateContent>
          <mc:Choice Requires="wps">
            <w:drawing>
              <wp:anchor distT="0" distB="0" distL="114300" distR="114300" simplePos="0" relativeHeight="251708928" behindDoc="0" locked="0" layoutInCell="1" allowOverlap="1" wp14:anchorId="6244539E" wp14:editId="1D9C2F36">
                <wp:simplePos x="0" y="0"/>
                <wp:positionH relativeFrom="margin">
                  <wp:align>center</wp:align>
                </wp:positionH>
                <wp:positionV relativeFrom="paragraph">
                  <wp:posOffset>215900</wp:posOffset>
                </wp:positionV>
                <wp:extent cx="3467100" cy="635"/>
                <wp:effectExtent l="0" t="0" r="0" b="6985"/>
                <wp:wrapThrough wrapText="bothSides">
                  <wp:wrapPolygon edited="0">
                    <wp:start x="0" y="0"/>
                    <wp:lineTo x="0" y="20725"/>
                    <wp:lineTo x="21481" y="20725"/>
                    <wp:lineTo x="21481" y="0"/>
                    <wp:lineTo x="0" y="0"/>
                  </wp:wrapPolygon>
                </wp:wrapThrough>
                <wp:docPr id="52" name="Cuadro de texto 52"/>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763FC317" w14:textId="066085EE" w:rsidR="0001285A" w:rsidRPr="00801980" w:rsidRDefault="0001285A" w:rsidP="00874813">
                            <w:pPr>
                              <w:pStyle w:val="Descripcin"/>
                              <w:jc w:val="center"/>
                              <w:rPr>
                                <w:rFonts w:ascii="Times New Roman" w:hAnsi="Times New Roman" w:cs="Times New Roman"/>
                                <w:noProof/>
                                <w:color w:val="7F7F7F" w:themeColor="text1" w:themeTint="80"/>
                                <w:sz w:val="20"/>
                              </w:rPr>
                            </w:pPr>
                            <w:r w:rsidRPr="00801980">
                              <w:rPr>
                                <w:rFonts w:ascii="Times New Roman" w:hAnsi="Times New Roman" w:cs="Times New Roman"/>
                                <w:color w:val="7F7F7F" w:themeColor="text1" w:themeTint="80"/>
                                <w:sz w:val="20"/>
                              </w:rPr>
                              <w:t>Figura 3.14 Rutina de lectura del sensor de humedad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44539E" id="Cuadro de texto 52" o:spid="_x0000_s1085" type="#_x0000_t202" style="position:absolute;left:0;text-align:left;margin-left:0;margin-top:17pt;width:273pt;height:.05pt;z-index:2517089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" stroked="f">
                <v:textbox style="mso-fit-shape-to-text:t" inset="0,0,0,0">
                  <w:txbxContent>
                    <w:p w14:paraId="763FC317" w14:textId="066085EE" w:rsidR="0001285A" w:rsidRPr="00801980" w:rsidRDefault="0001285A" w:rsidP="00874813">
                      <w:pPr>
                        <w:pStyle w:val="Descripcin"/>
                        <w:jc w:val="center"/>
                        <w:rPr>
                          <w:rFonts w:ascii="Times New Roman" w:hAnsi="Times New Roman" w:cs="Times New Roman"/>
                          <w:noProof/>
                          <w:color w:val="7F7F7F" w:themeColor="text1" w:themeTint="80"/>
                          <w:sz w:val="20"/>
                        </w:rPr>
                      </w:pPr>
                      <w:r w:rsidRPr="00801980">
                        <w:rPr>
                          <w:rFonts w:ascii="Times New Roman" w:hAnsi="Times New Roman" w:cs="Times New Roman"/>
                          <w:color w:val="7F7F7F" w:themeColor="text1" w:themeTint="80"/>
                          <w:sz w:val="20"/>
                        </w:rPr>
                        <w:t>Figura 3.14 Rutina de lectura del sensor de humedad</w:t>
                      </w:r>
                    </w:p>
                  </w:txbxContent>
                </v:textbox>
                <w10:wrap type="through" anchorx="margin"/>
              </v:shape>
            </w:pict>
          </mc:Fallback>
        </mc:AlternateContent>
      </w:r>
    </w:p>
    <w:p w14:paraId="6A67C22D" w14:textId="77777777" w:rsidR="00874813" w:rsidRDefault="00874813" w:rsidP="00715D27">
      <w:pPr>
        <w:ind w:left="284" w:firstLine="567"/>
      </w:pPr>
    </w:p>
    <w:p w14:paraId="75D4AF5B" w14:textId="54981B9A" w:rsidR="00715D27" w:rsidRPr="00801980" w:rsidRDefault="00715D27" w:rsidP="00801980">
      <w:pPr>
        <w:ind w:left="284" w:firstLine="567"/>
        <w:jc w:val="both"/>
        <w:rPr>
          <w:rFonts w:ascii="Times New Roman" w:hAnsi="Times New Roman" w:cs="Times New Roman"/>
        </w:rPr>
      </w:pPr>
      <w:r w:rsidRPr="00801980">
        <w:rPr>
          <w:rFonts w:ascii="Times New Roman" w:hAnsi="Times New Roman" w:cs="Times New Roman"/>
        </w:rPr>
        <w:t>Luego de obtener el valor en bruto del ADC se lo transforma a valores de humedad relativo (en porcentaje).</w:t>
      </w:r>
    </w:p>
    <w:p w14:paraId="036B4B67" w14:textId="77777777" w:rsidR="00715D27" w:rsidRPr="00801980" w:rsidRDefault="00715D27" w:rsidP="00801980">
      <w:pPr>
        <w:ind w:firstLine="284"/>
        <w:jc w:val="both"/>
        <w:rPr>
          <w:rFonts w:ascii="Times New Roman" w:hAnsi="Times New Roman" w:cs="Times New Roman"/>
        </w:rPr>
      </w:pPr>
    </w:p>
    <w:p w14:paraId="35ABFEA1" w14:textId="582A9C86" w:rsidR="00715D27" w:rsidRPr="00801980" w:rsidRDefault="00715D27" w:rsidP="00801980">
      <w:pPr>
        <w:ind w:firstLine="284"/>
        <w:jc w:val="both"/>
        <w:rPr>
          <w:rFonts w:ascii="Times New Roman" w:hAnsi="Times New Roman" w:cs="Times New Roman"/>
        </w:rPr>
      </w:pPr>
      <w:r w:rsidRPr="00801980">
        <w:rPr>
          <w:rFonts w:ascii="Times New Roman" w:hAnsi="Times New Roman" w:cs="Times New Roman"/>
        </w:rPr>
        <w:t>3.</w:t>
      </w:r>
      <w:r w:rsidR="005E4E7D" w:rsidRPr="00801980">
        <w:rPr>
          <w:rFonts w:ascii="Times New Roman" w:hAnsi="Times New Roman" w:cs="Times New Roman"/>
        </w:rPr>
        <w:t>2.6</w:t>
      </w:r>
      <w:r w:rsidRPr="00801980">
        <w:rPr>
          <w:rFonts w:ascii="Times New Roman" w:hAnsi="Times New Roman" w:cs="Times New Roman"/>
        </w:rPr>
        <w:t>.3 Lectura de luminosidad</w:t>
      </w:r>
    </w:p>
    <w:p w14:paraId="5A1100EE" w14:textId="7A0BB8DF" w:rsidR="00715D27" w:rsidRPr="00801980" w:rsidRDefault="00715D27" w:rsidP="00801980">
      <w:pPr>
        <w:ind w:left="284" w:firstLine="567"/>
        <w:jc w:val="both"/>
        <w:rPr>
          <w:rFonts w:ascii="Times New Roman" w:hAnsi="Times New Roman" w:cs="Times New Roman"/>
        </w:rPr>
      </w:pPr>
      <w:r w:rsidRPr="00801980">
        <w:rPr>
          <w:rFonts w:ascii="Times New Roman" w:hAnsi="Times New Roman" w:cs="Times New Roman"/>
        </w:rPr>
        <w:t xml:space="preserve">Para la lectura de la luminosidad se </w:t>
      </w:r>
      <w:r w:rsidR="007D7B5E" w:rsidRPr="00801980">
        <w:rPr>
          <w:rFonts w:ascii="Times New Roman" w:hAnsi="Times New Roman" w:cs="Times New Roman"/>
        </w:rPr>
        <w:t>utilizó</w:t>
      </w:r>
      <w:r w:rsidRPr="00801980">
        <w:rPr>
          <w:rFonts w:ascii="Times New Roman" w:hAnsi="Times New Roman" w:cs="Times New Roman"/>
        </w:rPr>
        <w:t xml:space="preserve"> un sensor LDR el cual a través de un circuito de adaptación se lo conecta a uno de los ADC del MCU. En este caso, para mayor estabilidad de los valores leídos, se agregó un promedio a la lectura. Debido a esto, se </w:t>
      </w:r>
      <w:r w:rsidR="007D7B5E" w:rsidRPr="00801980">
        <w:rPr>
          <w:rFonts w:ascii="Times New Roman" w:hAnsi="Times New Roman" w:cs="Times New Roman"/>
        </w:rPr>
        <w:t>agregó</w:t>
      </w:r>
      <w:r w:rsidRPr="00801980">
        <w:rPr>
          <w:rFonts w:ascii="Times New Roman" w:hAnsi="Times New Roman" w:cs="Times New Roman"/>
        </w:rPr>
        <w:t xml:space="preserve"> un contador extra que lleve el </w:t>
      </w:r>
      <w:r w:rsidR="007D7B5E" w:rsidRPr="00801980">
        <w:rPr>
          <w:rFonts w:ascii="Times New Roman" w:hAnsi="Times New Roman" w:cs="Times New Roman"/>
        </w:rPr>
        <w:t>número</w:t>
      </w:r>
      <w:r w:rsidRPr="00801980">
        <w:rPr>
          <w:rFonts w:ascii="Times New Roman" w:hAnsi="Times New Roman" w:cs="Times New Roman"/>
        </w:rPr>
        <w:t xml:space="preserve"> de cuentas medidas y cuando llegue al tiempo de lectura definido se computa el promedio.</w:t>
      </w:r>
      <w:r w:rsidR="002D07AC" w:rsidRPr="00801980">
        <w:rPr>
          <w:rFonts w:ascii="Times New Roman" w:hAnsi="Times New Roman" w:cs="Times New Roman"/>
        </w:rPr>
        <w:t xml:space="preserve"> En la figura 3.15 se puede ver como es este proceso.</w:t>
      </w:r>
    </w:p>
    <w:p w14:paraId="1326CE00" w14:textId="31AB9E59" w:rsidR="00715D27" w:rsidRPr="00801980" w:rsidRDefault="00715D27" w:rsidP="00801980">
      <w:pPr>
        <w:ind w:left="284" w:firstLine="720"/>
        <w:jc w:val="both"/>
        <w:rPr>
          <w:rFonts w:ascii="Times New Roman" w:hAnsi="Times New Roman" w:cs="Times New Roman"/>
        </w:rPr>
      </w:pPr>
      <w:r w:rsidRPr="00801980">
        <w:rPr>
          <w:rFonts w:ascii="Times New Roman" w:hAnsi="Times New Roman" w:cs="Times New Roman"/>
        </w:rPr>
        <w:t xml:space="preserve">Por el momento no se realizó la conversión de los datos en bruto a un valor relativo o a una clasificación, pero esto puede ser incluido en una actualización de software. </w:t>
      </w:r>
    </w:p>
    <w:p w14:paraId="04F6C63F" w14:textId="77777777" w:rsidR="00874813" w:rsidRDefault="00874813" w:rsidP="00C652EF">
      <w:pPr>
        <w:ind w:left="284"/>
      </w:pPr>
    </w:p>
    <w:p w14:paraId="0C3C4226" w14:textId="77777777" w:rsidR="00874813" w:rsidRDefault="00874813" w:rsidP="00C652EF">
      <w:pPr>
        <w:ind w:left="284"/>
      </w:pPr>
    </w:p>
    <w:p w14:paraId="0343CE05" w14:textId="77777777" w:rsidR="00874813" w:rsidRDefault="00874813" w:rsidP="00C652EF">
      <w:pPr>
        <w:ind w:left="284"/>
      </w:pPr>
    </w:p>
    <w:p w14:paraId="3F82125E" w14:textId="77777777" w:rsidR="00874813" w:rsidRDefault="00874813" w:rsidP="00C652EF">
      <w:pPr>
        <w:ind w:left="284"/>
      </w:pPr>
    </w:p>
    <w:p w14:paraId="47977CCC" w14:textId="77777777" w:rsidR="00874813" w:rsidRDefault="00874813" w:rsidP="00C652EF">
      <w:pPr>
        <w:ind w:left="284"/>
      </w:pPr>
    </w:p>
    <w:p w14:paraId="79C6146F" w14:textId="77777777" w:rsidR="00874813" w:rsidRDefault="00874813" w:rsidP="00C652EF">
      <w:pPr>
        <w:ind w:left="284"/>
      </w:pPr>
    </w:p>
    <w:p w14:paraId="378C4295" w14:textId="3BDE5001" w:rsidR="00874813" w:rsidRDefault="00874813" w:rsidP="00C652EF">
      <w:pPr>
        <w:ind w:left="284"/>
      </w:pPr>
      <w:r>
        <w:rPr>
          <w:noProof/>
        </w:rPr>
        <w:lastRenderedPageBreak/>
        <w:drawing>
          <wp:anchor distT="0" distB="0" distL="114300" distR="114300" simplePos="0" relativeHeight="251706880" behindDoc="0" locked="0" layoutInCell="1" allowOverlap="1" wp14:anchorId="7A9205E8" wp14:editId="2C87ADCD">
            <wp:simplePos x="0" y="0"/>
            <wp:positionH relativeFrom="margin">
              <wp:align>center</wp:align>
            </wp:positionH>
            <wp:positionV relativeFrom="paragraph">
              <wp:posOffset>0</wp:posOffset>
            </wp:positionV>
            <wp:extent cx="3762375" cy="4543425"/>
            <wp:effectExtent l="0" t="0" r="9525" b="9525"/>
            <wp:wrapThrough wrapText="bothSides">
              <wp:wrapPolygon edited="0">
                <wp:start x="0" y="0"/>
                <wp:lineTo x="0" y="21555"/>
                <wp:lineTo x="21545" y="21555"/>
                <wp:lineTo x="21545" y="0"/>
                <wp:lineTo x="0" y="0"/>
              </wp:wrapPolygon>
            </wp:wrapThrough>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ntitled Document(2).png"/>
                    <pic:cNvPicPr/>
                  </pic:nvPicPr>
                  <pic:blipFill>
                    <a:blip r:embed="rId38">
                      <a:extLst>
                        <a:ext uri="{28A0092B-C50C-407E-A947-70E740481C1C}">
                          <a14:useLocalDpi xmlns:a14="http://schemas.microsoft.com/office/drawing/2010/main" val="0"/>
                        </a:ext>
                      </a:extLst>
                    </a:blip>
                    <a:stretch>
                      <a:fillRect/>
                    </a:stretch>
                  </pic:blipFill>
                  <pic:spPr>
                    <a:xfrm>
                      <a:off x="0" y="0"/>
                      <a:ext cx="3762375" cy="4543425"/>
                    </a:xfrm>
                    <a:prstGeom prst="rect">
                      <a:avLst/>
                    </a:prstGeom>
                  </pic:spPr>
                </pic:pic>
              </a:graphicData>
            </a:graphic>
            <wp14:sizeRelH relativeFrom="page">
              <wp14:pctWidth>0</wp14:pctWidth>
            </wp14:sizeRelH>
            <wp14:sizeRelV relativeFrom="page">
              <wp14:pctHeight>0</wp14:pctHeight>
            </wp14:sizeRelV>
          </wp:anchor>
        </w:drawing>
      </w:r>
    </w:p>
    <w:p w14:paraId="1387948D" w14:textId="053EF501" w:rsidR="00874813" w:rsidRDefault="00874813" w:rsidP="00C652EF">
      <w:pPr>
        <w:ind w:left="284"/>
      </w:pPr>
    </w:p>
    <w:p w14:paraId="55B7DBAA" w14:textId="4DA45F85" w:rsidR="00874813" w:rsidRDefault="00874813" w:rsidP="00C652EF">
      <w:pPr>
        <w:ind w:left="284"/>
      </w:pPr>
    </w:p>
    <w:p w14:paraId="182990B9" w14:textId="238AB02C" w:rsidR="00874813" w:rsidRDefault="00874813" w:rsidP="00C652EF">
      <w:pPr>
        <w:ind w:left="284"/>
      </w:pPr>
    </w:p>
    <w:p w14:paraId="103ADDF9" w14:textId="2C5B412D" w:rsidR="00874813" w:rsidRDefault="00874813" w:rsidP="00C652EF">
      <w:pPr>
        <w:ind w:left="284"/>
      </w:pPr>
    </w:p>
    <w:p w14:paraId="027B587A" w14:textId="3154B01F" w:rsidR="00874813" w:rsidRDefault="00874813" w:rsidP="00C652EF">
      <w:pPr>
        <w:ind w:left="284"/>
      </w:pPr>
    </w:p>
    <w:p w14:paraId="3BD48FE2" w14:textId="635268B9" w:rsidR="00874813" w:rsidRDefault="00874813" w:rsidP="00C652EF">
      <w:pPr>
        <w:ind w:left="284"/>
      </w:pPr>
    </w:p>
    <w:p w14:paraId="3AD6D8D7" w14:textId="53C09E11" w:rsidR="00CB162C" w:rsidRDefault="00CB162C" w:rsidP="00C652EF">
      <w:pPr>
        <w:ind w:left="284"/>
      </w:pPr>
      <w:r>
        <w:tab/>
      </w:r>
    </w:p>
    <w:p w14:paraId="6CAF0889" w14:textId="74B5BDA0" w:rsidR="00874813" w:rsidRDefault="00874813" w:rsidP="00C652EF">
      <w:pPr>
        <w:ind w:left="284"/>
      </w:pPr>
    </w:p>
    <w:p w14:paraId="7B9A7890" w14:textId="0DBB12AB" w:rsidR="00874813" w:rsidRDefault="00874813" w:rsidP="00C652EF">
      <w:pPr>
        <w:ind w:left="284"/>
      </w:pPr>
    </w:p>
    <w:p w14:paraId="34E7F3F7" w14:textId="41870A0C" w:rsidR="00874813" w:rsidRDefault="00874813" w:rsidP="00C652EF">
      <w:pPr>
        <w:ind w:left="284"/>
      </w:pPr>
    </w:p>
    <w:p w14:paraId="7499347D" w14:textId="1393B0F6" w:rsidR="00874813" w:rsidRDefault="00874813" w:rsidP="00C652EF">
      <w:pPr>
        <w:ind w:left="284"/>
      </w:pPr>
    </w:p>
    <w:p w14:paraId="1F321AC0" w14:textId="3DCAD639" w:rsidR="00874813" w:rsidRDefault="00874813" w:rsidP="00C652EF">
      <w:pPr>
        <w:ind w:left="284"/>
      </w:pPr>
    </w:p>
    <w:p w14:paraId="046DED2F" w14:textId="7BDE17E5" w:rsidR="00874813" w:rsidRDefault="00874813" w:rsidP="00C652EF">
      <w:pPr>
        <w:ind w:left="284"/>
      </w:pPr>
    </w:p>
    <w:p w14:paraId="5442F3F9" w14:textId="4D3AB831" w:rsidR="00874813" w:rsidRDefault="00874813" w:rsidP="00C652EF">
      <w:pPr>
        <w:ind w:left="284"/>
      </w:pPr>
    </w:p>
    <w:p w14:paraId="51BBDFD3" w14:textId="29A9C42D" w:rsidR="00874813" w:rsidRDefault="00801980" w:rsidP="00C652EF">
      <w:pPr>
        <w:ind w:left="284"/>
      </w:pPr>
      <w:r>
        <w:rPr>
          <w:noProof/>
        </w:rPr>
        <mc:AlternateContent>
          <mc:Choice Requires="wps">
            <w:drawing>
              <wp:anchor distT="0" distB="0" distL="114300" distR="114300" simplePos="0" relativeHeight="251710976" behindDoc="0" locked="0" layoutInCell="1" allowOverlap="1" wp14:anchorId="5985B24D" wp14:editId="1A336DFB">
                <wp:simplePos x="0" y="0"/>
                <wp:positionH relativeFrom="margin">
                  <wp:posOffset>814070</wp:posOffset>
                </wp:positionH>
                <wp:positionV relativeFrom="paragraph">
                  <wp:posOffset>100535</wp:posOffset>
                </wp:positionV>
                <wp:extent cx="3762375" cy="635"/>
                <wp:effectExtent l="0" t="0" r="9525" b="6985"/>
                <wp:wrapThrough wrapText="bothSides">
                  <wp:wrapPolygon edited="0">
                    <wp:start x="0" y="0"/>
                    <wp:lineTo x="0" y="20725"/>
                    <wp:lineTo x="21545" y="20725"/>
                    <wp:lineTo x="21545" y="0"/>
                    <wp:lineTo x="0" y="0"/>
                  </wp:wrapPolygon>
                </wp:wrapThrough>
                <wp:docPr id="53" name="Cuadro de texto 53"/>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wps:spPr>
                      <wps:txbx>
                        <w:txbxContent>
                          <w:p w14:paraId="193D0D2D" w14:textId="67B98DBF" w:rsidR="0001285A" w:rsidRPr="00801980" w:rsidRDefault="0001285A" w:rsidP="002D07AC">
                            <w:pPr>
                              <w:pStyle w:val="Descripcin"/>
                              <w:jc w:val="center"/>
                              <w:rPr>
                                <w:rFonts w:ascii="Times New Roman" w:hAnsi="Times New Roman" w:cs="Times New Roman"/>
                                <w:noProof/>
                                <w:color w:val="7F7F7F" w:themeColor="text1" w:themeTint="80"/>
                                <w:sz w:val="20"/>
                              </w:rPr>
                            </w:pPr>
                            <w:r w:rsidRPr="00801980">
                              <w:rPr>
                                <w:rFonts w:ascii="Times New Roman" w:hAnsi="Times New Roman" w:cs="Times New Roman"/>
                                <w:color w:val="7F7F7F" w:themeColor="text1" w:themeTint="80"/>
                                <w:sz w:val="20"/>
                              </w:rPr>
                              <w:t>Figura 3.15 Rutina de lectura del sensor de luminosidad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5B24D" id="Cuadro de texto 53" o:spid="_x0000_s1086" type="#_x0000_t202" style="position:absolute;left:0;text-align:left;margin-left:64.1pt;margin-top:7.9pt;width:296.25pt;height:.05pt;z-index:2517109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" stroked="f">
                <v:textbox style="mso-fit-shape-to-text:t" inset="0,0,0,0">
                  <w:txbxContent>
                    <w:p w14:paraId="193D0D2D" w14:textId="67B98DBF" w:rsidR="0001285A" w:rsidRPr="00801980" w:rsidRDefault="0001285A" w:rsidP="002D07AC">
                      <w:pPr>
                        <w:pStyle w:val="Descripcin"/>
                        <w:jc w:val="center"/>
                        <w:rPr>
                          <w:rFonts w:ascii="Times New Roman" w:hAnsi="Times New Roman" w:cs="Times New Roman"/>
                          <w:noProof/>
                          <w:color w:val="7F7F7F" w:themeColor="text1" w:themeTint="80"/>
                          <w:sz w:val="20"/>
                        </w:rPr>
                      </w:pPr>
                      <w:r w:rsidRPr="00801980">
                        <w:rPr>
                          <w:rFonts w:ascii="Times New Roman" w:hAnsi="Times New Roman" w:cs="Times New Roman"/>
                          <w:color w:val="7F7F7F" w:themeColor="text1" w:themeTint="80"/>
                          <w:sz w:val="20"/>
                        </w:rPr>
                        <w:t>Figura 3.15 Rutina de lectura del sensor de luminosidad</w:t>
                      </w:r>
                    </w:p>
                  </w:txbxContent>
                </v:textbox>
                <w10:wrap type="through" anchorx="margin"/>
              </v:shape>
            </w:pict>
          </mc:Fallback>
        </mc:AlternateContent>
      </w:r>
    </w:p>
    <w:p w14:paraId="54EEC5F0" w14:textId="6ED983FF" w:rsidR="00874813" w:rsidRDefault="00874813" w:rsidP="00C652EF">
      <w:pPr>
        <w:ind w:left="284"/>
      </w:pPr>
    </w:p>
    <w:p w14:paraId="2C159F97" w14:textId="6BAEA2E1" w:rsidR="00874813" w:rsidRPr="00801980" w:rsidRDefault="00874813" w:rsidP="00801980">
      <w:pPr>
        <w:ind w:left="284"/>
        <w:jc w:val="both"/>
        <w:rPr>
          <w:rFonts w:ascii="Times New Roman" w:hAnsi="Times New Roman" w:cs="Times New Roman"/>
        </w:rPr>
      </w:pPr>
    </w:p>
    <w:p w14:paraId="643FDAC0" w14:textId="7FC9765B" w:rsidR="00C17EDA" w:rsidRPr="00801980" w:rsidRDefault="00C652EF" w:rsidP="00801980">
      <w:pPr>
        <w:ind w:left="284"/>
        <w:jc w:val="both"/>
        <w:rPr>
          <w:rFonts w:ascii="Times New Roman" w:hAnsi="Times New Roman" w:cs="Times New Roman"/>
        </w:rPr>
      </w:pPr>
      <w:r w:rsidRPr="00801980">
        <w:rPr>
          <w:rFonts w:ascii="Times New Roman" w:hAnsi="Times New Roman" w:cs="Times New Roman"/>
        </w:rPr>
        <w:t>3.</w:t>
      </w:r>
      <w:r w:rsidR="005E4E7D" w:rsidRPr="00801980">
        <w:rPr>
          <w:rFonts w:ascii="Times New Roman" w:hAnsi="Times New Roman" w:cs="Times New Roman"/>
        </w:rPr>
        <w:t>2.6</w:t>
      </w:r>
      <w:r w:rsidRPr="00801980">
        <w:rPr>
          <w:rFonts w:ascii="Times New Roman" w:hAnsi="Times New Roman" w:cs="Times New Roman"/>
        </w:rPr>
        <w:t>.</w:t>
      </w:r>
      <w:r w:rsidR="005E4E7D" w:rsidRPr="00801980">
        <w:rPr>
          <w:rFonts w:ascii="Times New Roman" w:hAnsi="Times New Roman" w:cs="Times New Roman"/>
        </w:rPr>
        <w:t>4</w:t>
      </w:r>
      <w:r w:rsidRPr="00801980">
        <w:rPr>
          <w:rFonts w:ascii="Times New Roman" w:hAnsi="Times New Roman" w:cs="Times New Roman"/>
        </w:rPr>
        <w:t xml:space="preserve"> </w:t>
      </w:r>
      <w:r w:rsidR="00C17EDA" w:rsidRPr="00801980">
        <w:rPr>
          <w:rFonts w:ascii="Times New Roman" w:hAnsi="Times New Roman" w:cs="Times New Roman"/>
        </w:rPr>
        <w:t>Lectura de nivel de agua</w:t>
      </w:r>
    </w:p>
    <w:p w14:paraId="300B3AFF" w14:textId="3308691F" w:rsidR="002D07AC" w:rsidRPr="00801980" w:rsidRDefault="002D07AC" w:rsidP="00801980">
      <w:pPr>
        <w:ind w:left="284" w:firstLine="567"/>
        <w:jc w:val="both"/>
        <w:rPr>
          <w:rFonts w:ascii="Times New Roman" w:hAnsi="Times New Roman" w:cs="Times New Roman"/>
        </w:rPr>
      </w:pPr>
      <w:r w:rsidRPr="00801980">
        <w:rPr>
          <w:rFonts w:ascii="Times New Roman" w:hAnsi="Times New Roman" w:cs="Times New Roman"/>
        </w:rPr>
        <w:t xml:space="preserve">El sensor de nivel de agua </w:t>
      </w:r>
      <w:r w:rsidR="007D7B5E" w:rsidRPr="00801980">
        <w:rPr>
          <w:rFonts w:ascii="Times New Roman" w:hAnsi="Times New Roman" w:cs="Times New Roman"/>
        </w:rPr>
        <w:t>está</w:t>
      </w:r>
      <w:r w:rsidRPr="00801980">
        <w:rPr>
          <w:rFonts w:ascii="Times New Roman" w:hAnsi="Times New Roman" w:cs="Times New Roman"/>
        </w:rPr>
        <w:t xml:space="preserve"> configurado para que entregue un valor digital si el agua </w:t>
      </w:r>
      <w:r w:rsidR="00B145B8" w:rsidRPr="00801980">
        <w:rPr>
          <w:rFonts w:ascii="Times New Roman" w:hAnsi="Times New Roman" w:cs="Times New Roman"/>
        </w:rPr>
        <w:t>toca o</w:t>
      </w:r>
      <w:r w:rsidRPr="00801980">
        <w:rPr>
          <w:rFonts w:ascii="Times New Roman" w:hAnsi="Times New Roman" w:cs="Times New Roman"/>
        </w:rPr>
        <w:t xml:space="preserve"> no al sensor. La lectura de este sensor es muy sencilla, solo se debe obtener el valor digital en la entrada del pin al que </w:t>
      </w:r>
      <w:r w:rsidR="007D7B5E" w:rsidRPr="00801980">
        <w:rPr>
          <w:rFonts w:ascii="Times New Roman" w:hAnsi="Times New Roman" w:cs="Times New Roman"/>
        </w:rPr>
        <w:t>está</w:t>
      </w:r>
      <w:r w:rsidRPr="00801980">
        <w:rPr>
          <w:rFonts w:ascii="Times New Roman" w:hAnsi="Times New Roman" w:cs="Times New Roman"/>
        </w:rPr>
        <w:t xml:space="preserve"> conectado. </w:t>
      </w:r>
      <w:r w:rsidR="00995B85" w:rsidRPr="00801980">
        <w:rPr>
          <w:rFonts w:ascii="Times New Roman" w:hAnsi="Times New Roman" w:cs="Times New Roman"/>
        </w:rPr>
        <w:t>El diagrama se muestra en la figura 3.16.</w:t>
      </w:r>
    </w:p>
    <w:p w14:paraId="6AE24DE9" w14:textId="63A8D128" w:rsidR="00CA3FF2" w:rsidRDefault="00CA3FF2" w:rsidP="002D07AC">
      <w:pPr>
        <w:ind w:left="284" w:firstLine="567"/>
      </w:pPr>
    </w:p>
    <w:p w14:paraId="466DD7A6" w14:textId="0A7491ED" w:rsidR="009E31BA" w:rsidRDefault="00715D27" w:rsidP="005416B1">
      <w:r>
        <w:t xml:space="preserve">      </w:t>
      </w:r>
    </w:p>
    <w:p w14:paraId="78C42616" w14:textId="77777777" w:rsidR="00874813" w:rsidRDefault="00874813" w:rsidP="005416B1"/>
    <w:p w14:paraId="569CEA64" w14:textId="42B097F5" w:rsidR="00874813" w:rsidRDefault="00874813" w:rsidP="005416B1"/>
    <w:p w14:paraId="07D5452F" w14:textId="77777777" w:rsidR="00874813" w:rsidRDefault="00874813" w:rsidP="005416B1"/>
    <w:p w14:paraId="72B59F1C" w14:textId="77777777" w:rsidR="00874813" w:rsidRDefault="00874813" w:rsidP="005416B1"/>
    <w:p w14:paraId="456459F7" w14:textId="77777777" w:rsidR="00874813" w:rsidRDefault="00874813" w:rsidP="005416B1"/>
    <w:p w14:paraId="5AF48390" w14:textId="263B84F8" w:rsidR="00874813" w:rsidRDefault="00874813" w:rsidP="005416B1"/>
    <w:p w14:paraId="5468F695" w14:textId="59C89FD3" w:rsidR="00874813" w:rsidRDefault="00874813" w:rsidP="005416B1"/>
    <w:p w14:paraId="00A83880" w14:textId="2004D060" w:rsidR="00874813" w:rsidRDefault="005E4E7D" w:rsidP="005416B1">
      <w:r>
        <w:rPr>
          <w:noProof/>
        </w:rPr>
        <w:lastRenderedPageBreak/>
        <w:drawing>
          <wp:anchor distT="0" distB="0" distL="114300" distR="114300" simplePos="0" relativeHeight="251712000" behindDoc="0" locked="0" layoutInCell="1" allowOverlap="1" wp14:anchorId="305DE696" wp14:editId="73BAACCB">
            <wp:simplePos x="0" y="0"/>
            <wp:positionH relativeFrom="margin">
              <wp:align>center</wp:align>
            </wp:positionH>
            <wp:positionV relativeFrom="paragraph">
              <wp:posOffset>0</wp:posOffset>
            </wp:positionV>
            <wp:extent cx="3762375" cy="3771900"/>
            <wp:effectExtent l="0" t="0" r="9525" b="0"/>
            <wp:wrapThrough wrapText="bothSides">
              <wp:wrapPolygon edited="0">
                <wp:start x="0" y="0"/>
                <wp:lineTo x="0" y="21491"/>
                <wp:lineTo x="21545" y="21491"/>
                <wp:lineTo x="21545" y="0"/>
                <wp:lineTo x="0" y="0"/>
              </wp:wrapPolygon>
            </wp:wrapThrough>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ntitled Document(3).png"/>
                    <pic:cNvPicPr/>
                  </pic:nvPicPr>
                  <pic:blipFill>
                    <a:blip r:embed="rId39">
                      <a:extLst>
                        <a:ext uri="{28A0092B-C50C-407E-A947-70E740481C1C}">
                          <a14:useLocalDpi xmlns:a14="http://schemas.microsoft.com/office/drawing/2010/main" val="0"/>
                        </a:ext>
                      </a:extLst>
                    </a:blip>
                    <a:stretch>
                      <a:fillRect/>
                    </a:stretch>
                  </pic:blipFill>
                  <pic:spPr>
                    <a:xfrm>
                      <a:off x="0" y="0"/>
                      <a:ext cx="3762375" cy="3771900"/>
                    </a:xfrm>
                    <a:prstGeom prst="rect">
                      <a:avLst/>
                    </a:prstGeom>
                  </pic:spPr>
                </pic:pic>
              </a:graphicData>
            </a:graphic>
            <wp14:sizeRelH relativeFrom="page">
              <wp14:pctWidth>0</wp14:pctWidth>
            </wp14:sizeRelH>
            <wp14:sizeRelV relativeFrom="page">
              <wp14:pctHeight>0</wp14:pctHeight>
            </wp14:sizeRelV>
          </wp:anchor>
        </w:drawing>
      </w:r>
    </w:p>
    <w:p w14:paraId="2BD8BD2E" w14:textId="2CB63663" w:rsidR="00874813" w:rsidRDefault="00874813" w:rsidP="005416B1"/>
    <w:p w14:paraId="78CE4AE3" w14:textId="77777777" w:rsidR="00CA3FF2" w:rsidRDefault="00CA3FF2" w:rsidP="005416B1"/>
    <w:p w14:paraId="533916C3" w14:textId="77777777" w:rsidR="00CA3FF2" w:rsidRDefault="00CA3FF2" w:rsidP="005416B1"/>
    <w:p w14:paraId="1D96671F" w14:textId="77777777" w:rsidR="00CA3FF2" w:rsidRDefault="00CA3FF2" w:rsidP="005416B1"/>
    <w:p w14:paraId="226E5269" w14:textId="77777777" w:rsidR="00CA3FF2" w:rsidRDefault="00CA3FF2" w:rsidP="005416B1"/>
    <w:p w14:paraId="596B5448" w14:textId="77777777" w:rsidR="00CA3FF2" w:rsidRDefault="00CA3FF2" w:rsidP="005416B1"/>
    <w:p w14:paraId="14FEDF65" w14:textId="77777777" w:rsidR="00CA3FF2" w:rsidRDefault="00CA3FF2" w:rsidP="005416B1"/>
    <w:p w14:paraId="20437ACF" w14:textId="77777777" w:rsidR="00CA3FF2" w:rsidRDefault="00CA3FF2" w:rsidP="005416B1"/>
    <w:p w14:paraId="263F7FAC" w14:textId="77777777" w:rsidR="00CA3FF2" w:rsidRDefault="00CA3FF2" w:rsidP="005416B1"/>
    <w:p w14:paraId="5BCA2C7B" w14:textId="77777777" w:rsidR="00CA3FF2" w:rsidRDefault="00CA3FF2" w:rsidP="005416B1"/>
    <w:p w14:paraId="443E0524" w14:textId="77777777" w:rsidR="00CA3FF2" w:rsidRDefault="00CA3FF2" w:rsidP="005416B1"/>
    <w:p w14:paraId="418F6336" w14:textId="77777777" w:rsidR="00CA3FF2" w:rsidRDefault="00CA3FF2" w:rsidP="005416B1"/>
    <w:p w14:paraId="35FF739A" w14:textId="00E7356E" w:rsidR="00CA3FF2" w:rsidRDefault="005E4E7D" w:rsidP="005416B1">
      <w:r>
        <w:rPr>
          <w:noProof/>
        </w:rPr>
        <mc:AlternateContent>
          <mc:Choice Requires="wps">
            <w:drawing>
              <wp:anchor distT="0" distB="0" distL="114300" distR="114300" simplePos="0" relativeHeight="251716096" behindDoc="0" locked="0" layoutInCell="1" allowOverlap="1" wp14:anchorId="1B41AD55" wp14:editId="790921B0">
                <wp:simplePos x="0" y="0"/>
                <wp:positionH relativeFrom="margin">
                  <wp:align>center</wp:align>
                </wp:positionH>
                <wp:positionV relativeFrom="paragraph">
                  <wp:posOffset>10795</wp:posOffset>
                </wp:positionV>
                <wp:extent cx="3762375" cy="635"/>
                <wp:effectExtent l="0" t="0" r="9525" b="6985"/>
                <wp:wrapThrough wrapText="bothSides">
                  <wp:wrapPolygon edited="0">
                    <wp:start x="0" y="0"/>
                    <wp:lineTo x="0" y="20725"/>
                    <wp:lineTo x="21545" y="20725"/>
                    <wp:lineTo x="21545" y="0"/>
                    <wp:lineTo x="0" y="0"/>
                  </wp:wrapPolygon>
                </wp:wrapThrough>
                <wp:docPr id="66" name="Cuadro de texto 66"/>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wps:spPr>
                      <wps:txbx>
                        <w:txbxContent>
                          <w:p w14:paraId="484498C8" w14:textId="0AA61C55" w:rsidR="0001285A" w:rsidRPr="00801980" w:rsidRDefault="0001285A" w:rsidP="00F64BB4">
                            <w:pPr>
                              <w:pStyle w:val="Descripcin"/>
                              <w:jc w:val="center"/>
                              <w:rPr>
                                <w:rFonts w:ascii="Times New Roman" w:hAnsi="Times New Roman" w:cs="Times New Roman"/>
                                <w:color w:val="7F7F7F" w:themeColor="text1" w:themeTint="80"/>
                                <w:sz w:val="20"/>
                              </w:rPr>
                            </w:pPr>
                            <w:r w:rsidRPr="00801980">
                              <w:rPr>
                                <w:rFonts w:ascii="Times New Roman" w:hAnsi="Times New Roman" w:cs="Times New Roman"/>
                                <w:color w:val="7F7F7F" w:themeColor="text1" w:themeTint="80"/>
                                <w:sz w:val="20"/>
                              </w:rPr>
                              <w:t>Figura 3.16 Rutina de lectura del sensor de nivel de agua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1AD55" id="Cuadro de texto 66" o:spid="_x0000_s1087" type="#_x0000_t202" style="position:absolute;margin-left:0;margin-top:.85pt;width:296.25pt;height:.05pt;z-index:251716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" stroked="f">
                <v:textbox style="mso-fit-shape-to-text:t" inset="0,0,0,0">
                  <w:txbxContent>
                    <w:p w14:paraId="484498C8" w14:textId="0AA61C55" w:rsidR="0001285A" w:rsidRPr="00801980" w:rsidRDefault="0001285A" w:rsidP="00F64BB4">
                      <w:pPr>
                        <w:pStyle w:val="Descripcin"/>
                        <w:jc w:val="center"/>
                        <w:rPr>
                          <w:rFonts w:ascii="Times New Roman" w:hAnsi="Times New Roman" w:cs="Times New Roman"/>
                          <w:color w:val="7F7F7F" w:themeColor="text1" w:themeTint="80"/>
                          <w:sz w:val="20"/>
                        </w:rPr>
                      </w:pPr>
                      <w:r w:rsidRPr="00801980">
                        <w:rPr>
                          <w:rFonts w:ascii="Times New Roman" w:hAnsi="Times New Roman" w:cs="Times New Roman"/>
                          <w:color w:val="7F7F7F" w:themeColor="text1" w:themeTint="80"/>
                          <w:sz w:val="20"/>
                        </w:rPr>
                        <w:t>Figura 3.16 Rutina de lectura del sensor de nivel de agua</w:t>
                      </w:r>
                    </w:p>
                  </w:txbxContent>
                </v:textbox>
                <w10:wrap type="through" anchorx="margin"/>
              </v:shape>
            </w:pict>
          </mc:Fallback>
        </mc:AlternateContent>
      </w:r>
    </w:p>
    <w:p w14:paraId="1D29FF92" w14:textId="77777777" w:rsidR="00F64BB4" w:rsidRDefault="00F64BB4" w:rsidP="005416B1"/>
    <w:p w14:paraId="7152324D" w14:textId="7EEA0F33" w:rsidR="005416B1" w:rsidRPr="00801980" w:rsidRDefault="005416B1" w:rsidP="00801980">
      <w:pPr>
        <w:jc w:val="both"/>
        <w:rPr>
          <w:rFonts w:ascii="Times New Roman" w:hAnsi="Times New Roman" w:cs="Times New Roman"/>
          <w:i/>
        </w:rPr>
      </w:pPr>
      <w:r w:rsidRPr="00801980">
        <w:rPr>
          <w:rFonts w:ascii="Times New Roman" w:hAnsi="Times New Roman" w:cs="Times New Roman"/>
          <w:i/>
        </w:rPr>
        <w:t>3.</w:t>
      </w:r>
      <w:r w:rsidR="005E4E7D" w:rsidRPr="00801980">
        <w:rPr>
          <w:rFonts w:ascii="Times New Roman" w:hAnsi="Times New Roman" w:cs="Times New Roman"/>
          <w:i/>
        </w:rPr>
        <w:t>2.7</w:t>
      </w:r>
      <w:r w:rsidRPr="00801980">
        <w:rPr>
          <w:rFonts w:ascii="Times New Roman" w:hAnsi="Times New Roman" w:cs="Times New Roman"/>
          <w:i/>
        </w:rPr>
        <w:t xml:space="preserve"> Interfaz de usuario</w:t>
      </w:r>
      <w:r w:rsidR="00874813" w:rsidRPr="00801980">
        <w:rPr>
          <w:rFonts w:ascii="Times New Roman" w:hAnsi="Times New Roman" w:cs="Times New Roman"/>
          <w:i/>
        </w:rPr>
        <w:t xml:space="preserve"> </w:t>
      </w:r>
    </w:p>
    <w:p w14:paraId="02B24259" w14:textId="351E31D7" w:rsidR="00F75314" w:rsidRPr="00801980" w:rsidRDefault="00801980" w:rsidP="00801980">
      <w:pPr>
        <w:jc w:val="both"/>
        <w:rPr>
          <w:rFonts w:ascii="Times New Roman" w:hAnsi="Times New Roman" w:cs="Times New Roman"/>
        </w:rPr>
      </w:pPr>
      <w:r>
        <w:rPr>
          <w:noProof/>
        </w:rPr>
        <w:drawing>
          <wp:anchor distT="0" distB="0" distL="114300" distR="114300" simplePos="0" relativeHeight="251773440" behindDoc="0" locked="0" layoutInCell="1" allowOverlap="1" wp14:anchorId="53F74E7B" wp14:editId="3913998F">
            <wp:simplePos x="0" y="0"/>
            <wp:positionH relativeFrom="column">
              <wp:posOffset>-825111</wp:posOffset>
            </wp:positionH>
            <wp:positionV relativeFrom="paragraph">
              <wp:posOffset>518631</wp:posOffset>
            </wp:positionV>
            <wp:extent cx="7115810" cy="2101850"/>
            <wp:effectExtent l="0" t="0" r="0" b="6350"/>
            <wp:wrapThrough wrapText="bothSides">
              <wp:wrapPolygon edited="0">
                <wp:start x="0" y="0"/>
                <wp:lineTo x="0" y="21535"/>
                <wp:lineTo x="21550" y="21535"/>
                <wp:lineTo x="21550" y="0"/>
                <wp:lineTo x="0" y="0"/>
              </wp:wrapPolygon>
            </wp:wrapThrough>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a.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115810" cy="2101850"/>
                    </a:xfrm>
                    <a:prstGeom prst="rect">
                      <a:avLst/>
                    </a:prstGeom>
                  </pic:spPr>
                </pic:pic>
              </a:graphicData>
            </a:graphic>
            <wp14:sizeRelH relativeFrom="page">
              <wp14:pctWidth>0</wp14:pctWidth>
            </wp14:sizeRelH>
            <wp14:sizeRelV relativeFrom="page">
              <wp14:pctHeight>0</wp14:pctHeight>
            </wp14:sizeRelV>
          </wp:anchor>
        </w:drawing>
      </w:r>
      <w:r w:rsidR="00B145B8" w:rsidRPr="00801980">
        <w:rPr>
          <w:rFonts w:ascii="Times New Roman" w:hAnsi="Times New Roman" w:cs="Times New Roman"/>
        </w:rPr>
        <w:tab/>
        <w:t xml:space="preserve">Como se </w:t>
      </w:r>
      <w:r w:rsidR="00B96B54" w:rsidRPr="00801980">
        <w:rPr>
          <w:rFonts w:ascii="Times New Roman" w:hAnsi="Times New Roman" w:cs="Times New Roman"/>
        </w:rPr>
        <w:t>mencionó</w:t>
      </w:r>
      <w:r w:rsidR="00B145B8" w:rsidRPr="00801980">
        <w:rPr>
          <w:rFonts w:ascii="Times New Roman" w:hAnsi="Times New Roman" w:cs="Times New Roman"/>
        </w:rPr>
        <w:t xml:space="preserve"> anteriormente, el menú fue realizado con el software</w:t>
      </w:r>
      <w:r w:rsidR="00F75314" w:rsidRPr="00801980">
        <w:rPr>
          <w:rFonts w:ascii="Times New Roman" w:hAnsi="Times New Roman" w:cs="Times New Roman"/>
        </w:rPr>
        <w:t xml:space="preserve"> FSMGenerator. </w:t>
      </w:r>
      <w:r w:rsidR="00B145B8" w:rsidRPr="00801980">
        <w:rPr>
          <w:rFonts w:ascii="Times New Roman" w:hAnsi="Times New Roman" w:cs="Times New Roman"/>
        </w:rPr>
        <w:t>La tabla de transición quedo de la siguiente manera</w:t>
      </w:r>
    </w:p>
    <w:p w14:paraId="1E12DCB9" w14:textId="54AA71A2" w:rsidR="00B145B8" w:rsidRPr="00801980" w:rsidRDefault="00B145B8" w:rsidP="00801980">
      <w:pPr>
        <w:jc w:val="both"/>
        <w:rPr>
          <w:rFonts w:ascii="Times New Roman" w:hAnsi="Times New Roman" w:cs="Times New Roman"/>
        </w:rPr>
      </w:pPr>
    </w:p>
    <w:p w14:paraId="29D6382F" w14:textId="69EFD9E9" w:rsidR="00B145B8" w:rsidRPr="00801980" w:rsidRDefault="00B145B8" w:rsidP="00801980">
      <w:pPr>
        <w:ind w:firstLine="567"/>
        <w:jc w:val="both"/>
        <w:rPr>
          <w:rFonts w:ascii="Times New Roman" w:hAnsi="Times New Roman" w:cs="Times New Roman"/>
        </w:rPr>
      </w:pPr>
      <w:r w:rsidRPr="00801980">
        <w:rPr>
          <w:rFonts w:ascii="Times New Roman" w:hAnsi="Times New Roman" w:cs="Times New Roman"/>
        </w:rPr>
        <w:t xml:space="preserve">Luego se agregaron los archivos al proyecto y </w:t>
      </w:r>
      <w:r w:rsidR="00B96B54" w:rsidRPr="00801980">
        <w:rPr>
          <w:rFonts w:ascii="Times New Roman" w:hAnsi="Times New Roman" w:cs="Times New Roman"/>
        </w:rPr>
        <w:t>se realizaron</w:t>
      </w:r>
      <w:r w:rsidRPr="00801980">
        <w:rPr>
          <w:rFonts w:ascii="Times New Roman" w:hAnsi="Times New Roman" w:cs="Times New Roman"/>
        </w:rPr>
        <w:t xml:space="preserve"> las adaptaciones necesarias para utilizar la </w:t>
      </w:r>
      <w:r w:rsidR="00B96B54" w:rsidRPr="00801980">
        <w:rPr>
          <w:rFonts w:ascii="Times New Roman" w:hAnsi="Times New Roman" w:cs="Times New Roman"/>
        </w:rPr>
        <w:t>máquina</w:t>
      </w:r>
      <w:r w:rsidRPr="00801980">
        <w:rPr>
          <w:rFonts w:ascii="Times New Roman" w:hAnsi="Times New Roman" w:cs="Times New Roman"/>
        </w:rPr>
        <w:t xml:space="preserve"> de estados.</w:t>
      </w:r>
    </w:p>
    <w:p w14:paraId="40B0E9C8" w14:textId="263340A1" w:rsidR="00B96B54" w:rsidRPr="00801980" w:rsidRDefault="008930B2" w:rsidP="00801980">
      <w:pPr>
        <w:ind w:firstLine="567"/>
        <w:jc w:val="both"/>
        <w:rPr>
          <w:rFonts w:ascii="Times New Roman" w:hAnsi="Times New Roman" w:cs="Times New Roman"/>
        </w:rPr>
      </w:pPr>
      <w:r w:rsidRPr="00801980">
        <w:rPr>
          <w:rFonts w:ascii="Times New Roman" w:hAnsi="Times New Roman" w:cs="Times New Roman"/>
        </w:rPr>
        <w:t>P</w:t>
      </w:r>
      <w:r w:rsidR="00B145B8" w:rsidRPr="00801980">
        <w:rPr>
          <w:rFonts w:ascii="Times New Roman" w:hAnsi="Times New Roman" w:cs="Times New Roman"/>
        </w:rPr>
        <w:t>ara mostrar la información en la pantalla existen dos modos principales,</w:t>
      </w:r>
      <w:r w:rsidR="00B96B54" w:rsidRPr="00801980">
        <w:rPr>
          <w:rFonts w:ascii="Times New Roman" w:hAnsi="Times New Roman" w:cs="Times New Roman"/>
        </w:rPr>
        <w:t xml:space="preserve"> uno</w:t>
      </w:r>
      <w:r w:rsidR="00B145B8" w:rsidRPr="00801980">
        <w:rPr>
          <w:rFonts w:ascii="Times New Roman" w:hAnsi="Times New Roman" w:cs="Times New Roman"/>
        </w:rPr>
        <w:t xml:space="preserve"> con el </w:t>
      </w:r>
      <w:r w:rsidR="00B96B54" w:rsidRPr="00801980">
        <w:rPr>
          <w:rFonts w:ascii="Times New Roman" w:hAnsi="Times New Roman" w:cs="Times New Roman"/>
        </w:rPr>
        <w:t>menú</w:t>
      </w:r>
      <w:r w:rsidR="00B145B8" w:rsidRPr="00801980">
        <w:rPr>
          <w:rFonts w:ascii="Times New Roman" w:hAnsi="Times New Roman" w:cs="Times New Roman"/>
        </w:rPr>
        <w:t xml:space="preserve"> desactivado y </w:t>
      </w:r>
      <w:r w:rsidR="00B96B54" w:rsidRPr="00801980">
        <w:rPr>
          <w:rFonts w:ascii="Times New Roman" w:hAnsi="Times New Roman" w:cs="Times New Roman"/>
        </w:rPr>
        <w:t xml:space="preserve">otro con </w:t>
      </w:r>
      <w:r w:rsidR="00B145B8" w:rsidRPr="00801980">
        <w:rPr>
          <w:rFonts w:ascii="Times New Roman" w:hAnsi="Times New Roman" w:cs="Times New Roman"/>
        </w:rPr>
        <w:t xml:space="preserve">el </w:t>
      </w:r>
      <w:r w:rsidR="00B96B54" w:rsidRPr="00801980">
        <w:rPr>
          <w:rFonts w:ascii="Times New Roman" w:hAnsi="Times New Roman" w:cs="Times New Roman"/>
        </w:rPr>
        <w:t>menú</w:t>
      </w:r>
      <w:r w:rsidR="00B145B8" w:rsidRPr="00801980">
        <w:rPr>
          <w:rFonts w:ascii="Times New Roman" w:hAnsi="Times New Roman" w:cs="Times New Roman"/>
        </w:rPr>
        <w:t xml:space="preserve"> activado. Cuando el </w:t>
      </w:r>
      <w:r w:rsidR="00B96B54" w:rsidRPr="00801980">
        <w:rPr>
          <w:rFonts w:ascii="Times New Roman" w:hAnsi="Times New Roman" w:cs="Times New Roman"/>
        </w:rPr>
        <w:t>menú</w:t>
      </w:r>
      <w:r w:rsidR="00B145B8" w:rsidRPr="00801980">
        <w:rPr>
          <w:rFonts w:ascii="Times New Roman" w:hAnsi="Times New Roman" w:cs="Times New Roman"/>
        </w:rPr>
        <w:t xml:space="preserve"> esta desactivado se refresca la pantalla cada dos segundos cambiando el cartel cíclicamente. </w:t>
      </w:r>
    </w:p>
    <w:p w14:paraId="0ECC6F65" w14:textId="72FDF069" w:rsidR="008930B2" w:rsidRDefault="008930B2" w:rsidP="00F75314">
      <w:pPr>
        <w:ind w:firstLine="567"/>
      </w:pPr>
    </w:p>
    <w:p w14:paraId="04500451" w14:textId="36FE55C5" w:rsidR="008930B2" w:rsidRDefault="00995B85" w:rsidP="00F75314">
      <w:pPr>
        <w:ind w:firstLine="567"/>
      </w:pPr>
      <w:r>
        <w:rPr>
          <w:noProof/>
        </w:rPr>
        <w:lastRenderedPageBreak/>
        <mc:AlternateContent>
          <mc:Choice Requires="wps">
            <w:drawing>
              <wp:anchor distT="0" distB="0" distL="114300" distR="114300" simplePos="0" relativeHeight="251718144" behindDoc="0" locked="0" layoutInCell="1" allowOverlap="1" wp14:anchorId="2B5ACFF5" wp14:editId="562D28CE">
                <wp:simplePos x="0" y="0"/>
                <wp:positionH relativeFrom="margin">
                  <wp:align>right</wp:align>
                </wp:positionH>
                <wp:positionV relativeFrom="paragraph">
                  <wp:posOffset>3430905</wp:posOffset>
                </wp:positionV>
                <wp:extent cx="5400040" cy="635"/>
                <wp:effectExtent l="0" t="0" r="0" b="6985"/>
                <wp:wrapThrough wrapText="bothSides">
                  <wp:wrapPolygon edited="0">
                    <wp:start x="0" y="0"/>
                    <wp:lineTo x="0" y="20725"/>
                    <wp:lineTo x="21488" y="20725"/>
                    <wp:lineTo x="21488" y="0"/>
                    <wp:lineTo x="0" y="0"/>
                  </wp:wrapPolygon>
                </wp:wrapThrough>
                <wp:docPr id="67" name="Cuadro de texto 6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A7C53CC" w14:textId="76C29CEC" w:rsidR="0001285A" w:rsidRPr="00801980" w:rsidRDefault="0001285A" w:rsidP="00F64BB4">
                            <w:pPr>
                              <w:pStyle w:val="Descripcin"/>
                              <w:jc w:val="center"/>
                              <w:rPr>
                                <w:rFonts w:ascii="Times New Roman" w:hAnsi="Times New Roman" w:cs="Times New Roman"/>
                                <w:color w:val="7F7F7F" w:themeColor="text1" w:themeTint="80"/>
                                <w:sz w:val="20"/>
                              </w:rPr>
                            </w:pPr>
                            <w:r w:rsidRPr="00801980">
                              <w:rPr>
                                <w:rFonts w:ascii="Times New Roman" w:hAnsi="Times New Roman" w:cs="Times New Roman"/>
                                <w:color w:val="7F7F7F" w:themeColor="text1" w:themeTint="80"/>
                                <w:sz w:val="20"/>
                              </w:rPr>
                              <w:t>Figura 3.17 Rutina del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ACFF5" id="Cuadro de texto 67" o:spid="_x0000_s1088" type="#_x0000_t202" style="position:absolute;left:0;text-align:left;margin-left:374pt;margin-top:270.15pt;width:425.2pt;height:.05pt;z-index:251718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" stroked="f">
                <v:textbox style="mso-fit-shape-to-text:t" inset="0,0,0,0">
                  <w:txbxContent>
                    <w:p w14:paraId="5A7C53CC" w14:textId="76C29CEC" w:rsidR="0001285A" w:rsidRPr="00801980" w:rsidRDefault="0001285A" w:rsidP="00F64BB4">
                      <w:pPr>
                        <w:pStyle w:val="Descripcin"/>
                        <w:jc w:val="center"/>
                        <w:rPr>
                          <w:rFonts w:ascii="Times New Roman" w:hAnsi="Times New Roman" w:cs="Times New Roman"/>
                          <w:color w:val="7F7F7F" w:themeColor="text1" w:themeTint="80"/>
                          <w:sz w:val="20"/>
                        </w:rPr>
                      </w:pPr>
                      <w:r w:rsidRPr="00801980">
                        <w:rPr>
                          <w:rFonts w:ascii="Times New Roman" w:hAnsi="Times New Roman" w:cs="Times New Roman"/>
                          <w:color w:val="7F7F7F" w:themeColor="text1" w:themeTint="80"/>
                          <w:sz w:val="20"/>
                        </w:rPr>
                        <w:t>Figura 3.17 Rutina del display</w:t>
                      </w:r>
                    </w:p>
                  </w:txbxContent>
                </v:textbox>
                <w10:wrap type="through" anchorx="margin"/>
              </v:shape>
            </w:pict>
          </mc:Fallback>
        </mc:AlternateContent>
      </w:r>
      <w:r>
        <w:rPr>
          <w:noProof/>
        </w:rPr>
        <w:drawing>
          <wp:anchor distT="0" distB="0" distL="114300" distR="114300" simplePos="0" relativeHeight="251714048" behindDoc="0" locked="0" layoutInCell="1" allowOverlap="1" wp14:anchorId="3649F0EA" wp14:editId="69DDA797">
            <wp:simplePos x="0" y="0"/>
            <wp:positionH relativeFrom="margin">
              <wp:posOffset>56515</wp:posOffset>
            </wp:positionH>
            <wp:positionV relativeFrom="paragraph">
              <wp:posOffset>0</wp:posOffset>
            </wp:positionV>
            <wp:extent cx="5400040" cy="3463925"/>
            <wp:effectExtent l="0" t="0" r="0" b="3175"/>
            <wp:wrapThrough wrapText="bothSides">
              <wp:wrapPolygon edited="0">
                <wp:start x="0" y="0"/>
                <wp:lineTo x="0" y="21501"/>
                <wp:lineTo x="21488" y="21501"/>
                <wp:lineTo x="21488" y="0"/>
                <wp:lineTo x="0" y="0"/>
              </wp:wrapPolygon>
            </wp:wrapThrough>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ntitled Document(5).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3463925"/>
                    </a:xfrm>
                    <a:prstGeom prst="rect">
                      <a:avLst/>
                    </a:prstGeom>
                  </pic:spPr>
                </pic:pic>
              </a:graphicData>
            </a:graphic>
            <wp14:sizeRelH relativeFrom="page">
              <wp14:pctWidth>0</wp14:pctWidth>
            </wp14:sizeRelH>
            <wp14:sizeRelV relativeFrom="page">
              <wp14:pctHeight>0</wp14:pctHeight>
            </wp14:sizeRelV>
          </wp:anchor>
        </w:drawing>
      </w:r>
    </w:p>
    <w:p w14:paraId="3DDFEF51" w14:textId="77777777" w:rsidR="00995B85" w:rsidRPr="00801980" w:rsidRDefault="00B145B8" w:rsidP="00801980">
      <w:pPr>
        <w:ind w:firstLine="567"/>
        <w:jc w:val="both"/>
        <w:rPr>
          <w:rFonts w:ascii="Times New Roman" w:hAnsi="Times New Roman" w:cs="Times New Roman"/>
        </w:rPr>
      </w:pPr>
      <w:r w:rsidRPr="00801980">
        <w:rPr>
          <w:rFonts w:ascii="Times New Roman" w:hAnsi="Times New Roman" w:cs="Times New Roman"/>
        </w:rPr>
        <w:t xml:space="preserve">Si se encuentra el </w:t>
      </w:r>
      <w:r w:rsidR="00B96B54" w:rsidRPr="00801980">
        <w:rPr>
          <w:rFonts w:ascii="Times New Roman" w:hAnsi="Times New Roman" w:cs="Times New Roman"/>
        </w:rPr>
        <w:t>menú</w:t>
      </w:r>
      <w:r w:rsidRPr="00801980">
        <w:rPr>
          <w:rFonts w:ascii="Times New Roman" w:hAnsi="Times New Roman" w:cs="Times New Roman"/>
        </w:rPr>
        <w:t xml:space="preserve"> activado</w:t>
      </w:r>
      <w:r w:rsidR="00B96B54" w:rsidRPr="00801980">
        <w:rPr>
          <w:rFonts w:ascii="Times New Roman" w:hAnsi="Times New Roman" w:cs="Times New Roman"/>
        </w:rPr>
        <w:t xml:space="preserve">, se muestra el cartel correspondiente al estado actual del </w:t>
      </w:r>
      <w:r w:rsidR="00F961F0" w:rsidRPr="00801980">
        <w:rPr>
          <w:rFonts w:ascii="Times New Roman" w:hAnsi="Times New Roman" w:cs="Times New Roman"/>
        </w:rPr>
        <w:t>menú</w:t>
      </w:r>
      <w:r w:rsidR="00B96B54" w:rsidRPr="00801980">
        <w:rPr>
          <w:rFonts w:ascii="Times New Roman" w:hAnsi="Times New Roman" w:cs="Times New Roman"/>
        </w:rPr>
        <w:t xml:space="preserve">. En este caso la pantalla se refresca cada </w:t>
      </w:r>
      <w:r w:rsidR="00F75314" w:rsidRPr="00801980">
        <w:rPr>
          <w:rFonts w:ascii="Times New Roman" w:hAnsi="Times New Roman" w:cs="Times New Roman"/>
        </w:rPr>
        <w:t>cincuenta (50)</w:t>
      </w:r>
      <w:r w:rsidR="00DC5CDA" w:rsidRPr="00801980">
        <w:rPr>
          <w:rFonts w:ascii="Times New Roman" w:hAnsi="Times New Roman" w:cs="Times New Roman"/>
        </w:rPr>
        <w:t xml:space="preserve"> milisegundos para obtener una mejor respuesta de los botones</w:t>
      </w:r>
      <w:r w:rsidR="008930B2" w:rsidRPr="00801980">
        <w:rPr>
          <w:rFonts w:ascii="Times New Roman" w:hAnsi="Times New Roman" w:cs="Times New Roman"/>
        </w:rPr>
        <w:t xml:space="preserve"> ante el cambio de posición del cursor</w:t>
      </w:r>
      <w:r w:rsidR="00DC5CDA" w:rsidRPr="00801980">
        <w:rPr>
          <w:rFonts w:ascii="Times New Roman" w:hAnsi="Times New Roman" w:cs="Times New Roman"/>
        </w:rPr>
        <w:t>.</w:t>
      </w:r>
      <w:r w:rsidR="00995B85" w:rsidRPr="00801980">
        <w:rPr>
          <w:rFonts w:ascii="Times New Roman" w:hAnsi="Times New Roman" w:cs="Times New Roman"/>
        </w:rPr>
        <w:t xml:space="preserve"> Esta rutina se muestra en la figura 3.17.</w:t>
      </w:r>
    </w:p>
    <w:p w14:paraId="1C683897" w14:textId="4A49D238" w:rsidR="00B145B8" w:rsidRPr="00801980" w:rsidRDefault="00995B85" w:rsidP="00801980">
      <w:pPr>
        <w:ind w:firstLine="567"/>
        <w:jc w:val="both"/>
        <w:rPr>
          <w:rFonts w:ascii="Times New Roman" w:hAnsi="Times New Roman" w:cs="Times New Roman"/>
        </w:rPr>
      </w:pPr>
      <w:r w:rsidRPr="00801980">
        <w:rPr>
          <w:rFonts w:ascii="Times New Roman" w:hAnsi="Times New Roman" w:cs="Times New Roman"/>
        </w:rPr>
        <w:t xml:space="preserve"> </w:t>
      </w:r>
      <w:r w:rsidR="00DC5CDA" w:rsidRPr="00801980">
        <w:rPr>
          <w:rFonts w:ascii="Times New Roman" w:hAnsi="Times New Roman" w:cs="Times New Roman"/>
        </w:rPr>
        <w:t xml:space="preserve">La </w:t>
      </w:r>
      <w:r w:rsidR="008930B2" w:rsidRPr="00801980">
        <w:rPr>
          <w:rFonts w:ascii="Times New Roman" w:hAnsi="Times New Roman" w:cs="Times New Roman"/>
        </w:rPr>
        <w:t>máquina</w:t>
      </w:r>
      <w:r w:rsidR="00DC5CDA" w:rsidRPr="00801980">
        <w:rPr>
          <w:rFonts w:ascii="Times New Roman" w:hAnsi="Times New Roman" w:cs="Times New Roman"/>
        </w:rPr>
        <w:t xml:space="preserve"> de estados generada por el software genera funciones para activar cada evento. Estos eventos son las entradas para la </w:t>
      </w:r>
      <w:r w:rsidR="008930B2" w:rsidRPr="00801980">
        <w:rPr>
          <w:rFonts w:ascii="Times New Roman" w:hAnsi="Times New Roman" w:cs="Times New Roman"/>
        </w:rPr>
        <w:t>máquina</w:t>
      </w:r>
      <w:r w:rsidR="00DC5CDA" w:rsidRPr="00801980">
        <w:rPr>
          <w:rFonts w:ascii="Times New Roman" w:hAnsi="Times New Roman" w:cs="Times New Roman"/>
        </w:rPr>
        <w:t xml:space="preserve"> de estados, por lo que </w:t>
      </w:r>
      <w:r w:rsidR="00F961F0" w:rsidRPr="00801980">
        <w:rPr>
          <w:rFonts w:ascii="Times New Roman" w:hAnsi="Times New Roman" w:cs="Times New Roman"/>
        </w:rPr>
        <w:t xml:space="preserve">para “mover” la máquina de estados debe llamarse a la función que corresponde a cada </w:t>
      </w:r>
      <w:r w:rsidR="00F75314" w:rsidRPr="00801980">
        <w:rPr>
          <w:rFonts w:ascii="Times New Roman" w:hAnsi="Times New Roman" w:cs="Times New Roman"/>
        </w:rPr>
        <w:t>evento cuando</w:t>
      </w:r>
      <w:r w:rsidR="00F961F0" w:rsidRPr="00801980">
        <w:rPr>
          <w:rFonts w:ascii="Times New Roman" w:hAnsi="Times New Roman" w:cs="Times New Roman"/>
        </w:rPr>
        <w:t xml:space="preserve"> un botón es presionado.</w:t>
      </w:r>
      <w:r w:rsidRPr="00801980">
        <w:rPr>
          <w:rFonts w:ascii="Times New Roman" w:hAnsi="Times New Roman" w:cs="Times New Roman"/>
        </w:rPr>
        <w:t xml:space="preserve"> La rutina se muestra en la figura 3.18.</w:t>
      </w:r>
    </w:p>
    <w:p w14:paraId="6FFB11A6" w14:textId="5170B06D" w:rsidR="008930B2" w:rsidRDefault="00995B85" w:rsidP="00B96B54">
      <w:pPr>
        <w:ind w:firstLine="720"/>
      </w:pPr>
      <w:r>
        <w:rPr>
          <w:noProof/>
        </w:rPr>
        <w:drawing>
          <wp:anchor distT="0" distB="0" distL="114300" distR="114300" simplePos="0" relativeHeight="251713024" behindDoc="0" locked="0" layoutInCell="1" allowOverlap="1" wp14:anchorId="5557081A" wp14:editId="6ED168DF">
            <wp:simplePos x="0" y="0"/>
            <wp:positionH relativeFrom="margin">
              <wp:align>center</wp:align>
            </wp:positionH>
            <wp:positionV relativeFrom="paragraph">
              <wp:posOffset>7620</wp:posOffset>
            </wp:positionV>
            <wp:extent cx="1946910" cy="2741930"/>
            <wp:effectExtent l="0" t="0" r="0" b="1270"/>
            <wp:wrapThrough wrapText="bothSides">
              <wp:wrapPolygon edited="0">
                <wp:start x="0" y="0"/>
                <wp:lineTo x="0" y="21460"/>
                <wp:lineTo x="21346" y="21460"/>
                <wp:lineTo x="21346" y="0"/>
                <wp:lineTo x="0" y="0"/>
              </wp:wrapPolygon>
            </wp:wrapThrough>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ntitled Document(4).png"/>
                    <pic:cNvPicPr/>
                  </pic:nvPicPr>
                  <pic:blipFill>
                    <a:blip r:embed="rId42">
                      <a:extLst>
                        <a:ext uri="{28A0092B-C50C-407E-A947-70E740481C1C}">
                          <a14:useLocalDpi xmlns:a14="http://schemas.microsoft.com/office/drawing/2010/main" val="0"/>
                        </a:ext>
                      </a:extLst>
                    </a:blip>
                    <a:stretch>
                      <a:fillRect/>
                    </a:stretch>
                  </pic:blipFill>
                  <pic:spPr>
                    <a:xfrm>
                      <a:off x="0" y="0"/>
                      <a:ext cx="1946910" cy="2741930"/>
                    </a:xfrm>
                    <a:prstGeom prst="rect">
                      <a:avLst/>
                    </a:prstGeom>
                  </pic:spPr>
                </pic:pic>
              </a:graphicData>
            </a:graphic>
            <wp14:sizeRelH relativeFrom="page">
              <wp14:pctWidth>0</wp14:pctWidth>
            </wp14:sizeRelH>
            <wp14:sizeRelV relativeFrom="page">
              <wp14:pctHeight>0</wp14:pctHeight>
            </wp14:sizeRelV>
          </wp:anchor>
        </w:drawing>
      </w:r>
    </w:p>
    <w:p w14:paraId="4FF812B1" w14:textId="4068B4C2" w:rsidR="00F961F0" w:rsidRDefault="00F961F0" w:rsidP="00B96B54">
      <w:pPr>
        <w:ind w:firstLine="720"/>
      </w:pPr>
    </w:p>
    <w:p w14:paraId="2189BCA3" w14:textId="44B19331" w:rsidR="00B145B8" w:rsidRDefault="00B145B8" w:rsidP="005416B1"/>
    <w:p w14:paraId="1627A9E0" w14:textId="62120016" w:rsidR="005416B1" w:rsidRDefault="005416B1" w:rsidP="002063B2">
      <w:pPr>
        <w:ind w:left="284" w:firstLine="567"/>
      </w:pPr>
    </w:p>
    <w:p w14:paraId="4CA4CA06" w14:textId="27DBC4B2" w:rsidR="00F75314" w:rsidRDefault="00F75314" w:rsidP="002063B2">
      <w:pPr>
        <w:ind w:left="284" w:firstLine="567"/>
      </w:pPr>
    </w:p>
    <w:p w14:paraId="056FF2BC" w14:textId="668631ED" w:rsidR="00F75314" w:rsidRDefault="00F75314" w:rsidP="002063B2">
      <w:pPr>
        <w:ind w:left="284" w:firstLine="567"/>
      </w:pPr>
    </w:p>
    <w:p w14:paraId="4F5494AE" w14:textId="72EE56F5" w:rsidR="008930B2" w:rsidRDefault="008930B2" w:rsidP="002063B2">
      <w:pPr>
        <w:ind w:left="284" w:firstLine="567"/>
      </w:pPr>
    </w:p>
    <w:p w14:paraId="66942B50" w14:textId="207AC5D6" w:rsidR="008930B2" w:rsidRDefault="008930B2" w:rsidP="002063B2">
      <w:pPr>
        <w:ind w:left="284" w:firstLine="567"/>
      </w:pPr>
    </w:p>
    <w:p w14:paraId="2B777242" w14:textId="46FBEFA6" w:rsidR="008930B2" w:rsidRDefault="008930B2" w:rsidP="002063B2">
      <w:pPr>
        <w:ind w:left="284" w:firstLine="567"/>
      </w:pPr>
    </w:p>
    <w:p w14:paraId="2BE602D9" w14:textId="2BDC9744" w:rsidR="008930B2" w:rsidRDefault="008930B2" w:rsidP="002063B2">
      <w:pPr>
        <w:ind w:left="284" w:firstLine="567"/>
      </w:pPr>
    </w:p>
    <w:p w14:paraId="7820B8C3" w14:textId="17752739" w:rsidR="008930B2" w:rsidDel="000F6908" w:rsidRDefault="000F6908" w:rsidP="000F6908">
      <w:pPr>
        <w:ind w:left="284" w:firstLine="567"/>
        <w:rPr>
          <w:del w:id="76" w:author="Diego Alvarez Rohlik" w:date="2018-12-07T12:00:00Z"/>
          <w:i/>
        </w:rPr>
      </w:pPr>
      <w:r>
        <w:rPr>
          <w:noProof/>
        </w:rPr>
        <mc:AlternateContent>
          <mc:Choice Requires="wps">
            <w:drawing>
              <wp:anchor distT="0" distB="0" distL="114300" distR="114300" simplePos="0" relativeHeight="251720192" behindDoc="0" locked="0" layoutInCell="1" allowOverlap="1" wp14:anchorId="293B10F4" wp14:editId="1AA06CA8">
                <wp:simplePos x="0" y="0"/>
                <wp:positionH relativeFrom="margin">
                  <wp:posOffset>954224</wp:posOffset>
                </wp:positionH>
                <wp:positionV relativeFrom="paragraph">
                  <wp:posOffset>-45992</wp:posOffset>
                </wp:positionV>
                <wp:extent cx="3590925" cy="635"/>
                <wp:effectExtent l="0" t="0" r="9525" b="6985"/>
                <wp:wrapThrough wrapText="bothSides">
                  <wp:wrapPolygon edited="0">
                    <wp:start x="0" y="0"/>
                    <wp:lineTo x="0" y="20725"/>
                    <wp:lineTo x="21543" y="20725"/>
                    <wp:lineTo x="21543" y="0"/>
                    <wp:lineTo x="0" y="0"/>
                  </wp:wrapPolygon>
                </wp:wrapThrough>
                <wp:docPr id="68" name="Cuadro de texto 68"/>
                <wp:cNvGraphicFramePr/>
                <a:graphic xmlns:a="http://schemas.openxmlformats.org/drawingml/2006/main">
                  <a:graphicData uri="http://schemas.microsoft.com/office/word/2010/wordprocessingShape">
                    <wps:wsp>
                      <wps:cNvSpPr txBox="1"/>
                      <wps:spPr>
                        <a:xfrm>
                          <a:off x="0" y="0"/>
                          <a:ext cx="3590925" cy="635"/>
                        </a:xfrm>
                        <a:prstGeom prst="rect">
                          <a:avLst/>
                        </a:prstGeom>
                        <a:solidFill>
                          <a:prstClr val="white"/>
                        </a:solidFill>
                        <a:ln>
                          <a:noFill/>
                        </a:ln>
                      </wps:spPr>
                      <wps:txbx>
                        <w:txbxContent>
                          <w:p w14:paraId="18CEF9AC" w14:textId="4F22360A" w:rsidR="0001285A" w:rsidRPr="00801980" w:rsidRDefault="0001285A" w:rsidP="00F64BB4">
                            <w:pPr>
                              <w:pStyle w:val="Descripcin"/>
                              <w:jc w:val="center"/>
                              <w:rPr>
                                <w:rFonts w:ascii="Times New Roman" w:hAnsi="Times New Roman" w:cs="Times New Roman"/>
                                <w:color w:val="7F7F7F" w:themeColor="text1" w:themeTint="80"/>
                                <w:sz w:val="20"/>
                              </w:rPr>
                            </w:pPr>
                            <w:r w:rsidRPr="00801980">
                              <w:rPr>
                                <w:rFonts w:ascii="Times New Roman" w:hAnsi="Times New Roman" w:cs="Times New Roman"/>
                                <w:color w:val="7F7F7F" w:themeColor="text1" w:themeTint="80"/>
                                <w:sz w:val="20"/>
                              </w:rPr>
                              <w:t>Figura 3.18 Rutina de botones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3B10F4" id="Cuadro de texto 68" o:spid="_x0000_s1089" type="#_x0000_t202" style="position:absolute;left:0;text-align:left;margin-left:75.15pt;margin-top:-3.6pt;width:282.75pt;height:.05pt;z-index:251720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" stroked="f">
                <v:textbox style="mso-fit-shape-to-text:t" inset="0,0,0,0">
                  <w:txbxContent>
                    <w:p w14:paraId="18CEF9AC" w14:textId="4F22360A" w:rsidR="0001285A" w:rsidRPr="00801980" w:rsidRDefault="0001285A" w:rsidP="00F64BB4">
                      <w:pPr>
                        <w:pStyle w:val="Descripcin"/>
                        <w:jc w:val="center"/>
                        <w:rPr>
                          <w:rFonts w:ascii="Times New Roman" w:hAnsi="Times New Roman" w:cs="Times New Roman"/>
                          <w:color w:val="7F7F7F" w:themeColor="text1" w:themeTint="80"/>
                          <w:sz w:val="20"/>
                        </w:rPr>
                      </w:pPr>
                      <w:r w:rsidRPr="00801980">
                        <w:rPr>
                          <w:rFonts w:ascii="Times New Roman" w:hAnsi="Times New Roman" w:cs="Times New Roman"/>
                          <w:color w:val="7F7F7F" w:themeColor="text1" w:themeTint="80"/>
                          <w:sz w:val="20"/>
                        </w:rPr>
                        <w:t>Figura 3.18 Rutina de botones</w:t>
                      </w:r>
                    </w:p>
                  </w:txbxContent>
                </v:textbox>
                <w10:wrap type="through" anchorx="margin"/>
              </v:shape>
            </w:pict>
          </mc:Fallback>
        </mc:AlternateContent>
      </w:r>
    </w:p>
    <w:p w14:paraId="046E8669" w14:textId="77777777" w:rsidR="000F6908" w:rsidRDefault="000F6908" w:rsidP="00995B85">
      <w:pPr>
        <w:ind w:left="284" w:firstLine="567"/>
        <w:rPr>
          <w:ins w:id="77" w:author="Diego Alvarez Rohlik" w:date="2018-12-07T12:00:00Z"/>
        </w:rPr>
      </w:pPr>
    </w:p>
    <w:p w14:paraId="54923156" w14:textId="7F3EADCB" w:rsidR="00A70EBA" w:rsidRPr="00801980" w:rsidRDefault="00451405" w:rsidP="00801980">
      <w:pPr>
        <w:jc w:val="both"/>
        <w:rPr>
          <w:rFonts w:ascii="Times New Roman" w:hAnsi="Times New Roman" w:cs="Times New Roman"/>
          <w:i/>
        </w:rPr>
      </w:pPr>
      <w:r w:rsidRPr="00801980">
        <w:rPr>
          <w:rFonts w:ascii="Times New Roman" w:hAnsi="Times New Roman" w:cs="Times New Roman"/>
          <w:i/>
        </w:rPr>
        <w:lastRenderedPageBreak/>
        <w:t>3.3 Librerías</w:t>
      </w:r>
    </w:p>
    <w:p w14:paraId="54865672" w14:textId="3D4A9D18" w:rsidR="00801980" w:rsidRPr="00801980" w:rsidRDefault="00451405" w:rsidP="00801980">
      <w:pPr>
        <w:ind w:firstLine="567"/>
        <w:jc w:val="both"/>
        <w:rPr>
          <w:rFonts w:ascii="Times New Roman" w:hAnsi="Times New Roman" w:cs="Times New Roman"/>
        </w:rPr>
      </w:pPr>
      <w:r w:rsidRPr="00801980">
        <w:rPr>
          <w:rFonts w:ascii="Times New Roman" w:hAnsi="Times New Roman" w:cs="Times New Roman"/>
        </w:rPr>
        <w:t xml:space="preserve">Para el desarrollo del software del proyecto fueron utilizadas varias librerías de terceros. Estas librerías facilitaron la creación del código ya que se encargan de controlar distintos periféricos a bajo nivel y brindan funciones a más alto nivel que son fáciles de utilizar. Las librerías utilizadas se muestran en la </w:t>
      </w:r>
      <w:r w:rsidR="00B376B5" w:rsidRPr="00801980">
        <w:rPr>
          <w:rFonts w:ascii="Times New Roman" w:hAnsi="Times New Roman" w:cs="Times New Roman"/>
        </w:rPr>
        <w:t>siguiente tabla</w:t>
      </w:r>
      <w:r w:rsidR="00801980">
        <w:rPr>
          <w:rFonts w:ascii="Times New Roman" w:hAnsi="Times New Roman" w:cs="Times New Roman"/>
        </w:rPr>
        <w:t>:</w:t>
      </w:r>
    </w:p>
    <w:tbl>
      <w:tblPr>
        <w:tblStyle w:val="a4"/>
        <w:tblpPr w:leftFromText="141" w:rightFromText="141" w:vertAnchor="text" w:horzAnchor="margin" w:tblpXSpec="center" w:tblpY="166"/>
        <w:tblW w:w="658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1"/>
        <w:gridCol w:w="2410"/>
        <w:gridCol w:w="2126"/>
      </w:tblGrid>
      <w:tr w:rsidR="00801980" w:rsidRPr="00801980" w14:paraId="130E768C" w14:textId="77777777" w:rsidTr="00801980">
        <w:tc>
          <w:tcPr>
            <w:tcW w:w="2051" w:type="dxa"/>
            <w:shd w:val="clear" w:color="auto" w:fill="auto"/>
            <w:tcMar>
              <w:top w:w="100" w:type="dxa"/>
              <w:left w:w="100" w:type="dxa"/>
              <w:bottom w:w="100" w:type="dxa"/>
              <w:right w:w="100" w:type="dxa"/>
            </w:tcMar>
          </w:tcPr>
          <w:p w14:paraId="167C781C"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rPr>
              <w:t>Nombre de la librería</w:t>
            </w:r>
          </w:p>
        </w:tc>
        <w:tc>
          <w:tcPr>
            <w:tcW w:w="2410" w:type="dxa"/>
            <w:shd w:val="clear" w:color="auto" w:fill="auto"/>
            <w:tcMar>
              <w:top w:w="100" w:type="dxa"/>
              <w:left w:w="100" w:type="dxa"/>
              <w:bottom w:w="100" w:type="dxa"/>
              <w:right w:w="100" w:type="dxa"/>
            </w:tcMar>
          </w:tcPr>
          <w:p w14:paraId="40188704"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rPr>
              <w:t>Periférico que controla</w:t>
            </w:r>
          </w:p>
        </w:tc>
        <w:tc>
          <w:tcPr>
            <w:tcW w:w="2126" w:type="dxa"/>
            <w:shd w:val="clear" w:color="auto" w:fill="auto"/>
            <w:tcMar>
              <w:top w:w="100" w:type="dxa"/>
              <w:left w:w="100" w:type="dxa"/>
              <w:bottom w:w="100" w:type="dxa"/>
              <w:right w:w="100" w:type="dxa"/>
            </w:tcMar>
          </w:tcPr>
          <w:p w14:paraId="08006AD1"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rPr>
              <w:t>Propiedad intelectual</w:t>
            </w:r>
          </w:p>
        </w:tc>
      </w:tr>
      <w:tr w:rsidR="00801980" w:rsidRPr="00801980" w14:paraId="7CAE00C3" w14:textId="77777777" w:rsidTr="00801980">
        <w:tc>
          <w:tcPr>
            <w:tcW w:w="2051" w:type="dxa"/>
            <w:shd w:val="clear" w:color="auto" w:fill="auto"/>
            <w:tcMar>
              <w:top w:w="100" w:type="dxa"/>
              <w:left w:w="100" w:type="dxa"/>
              <w:bottom w:w="100" w:type="dxa"/>
              <w:right w:w="100" w:type="dxa"/>
            </w:tcMar>
          </w:tcPr>
          <w:p w14:paraId="2CE68931"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rPr>
              <w:t>adc</w:t>
            </w:r>
          </w:p>
        </w:tc>
        <w:tc>
          <w:tcPr>
            <w:tcW w:w="2410" w:type="dxa"/>
            <w:shd w:val="clear" w:color="auto" w:fill="auto"/>
            <w:tcMar>
              <w:top w:w="100" w:type="dxa"/>
              <w:left w:w="100" w:type="dxa"/>
              <w:bottom w:w="100" w:type="dxa"/>
              <w:right w:w="100" w:type="dxa"/>
            </w:tcMar>
          </w:tcPr>
          <w:p w14:paraId="2329D659"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rPr>
              <w:t>ADC1</w:t>
            </w:r>
          </w:p>
        </w:tc>
        <w:tc>
          <w:tcPr>
            <w:tcW w:w="2126" w:type="dxa"/>
            <w:shd w:val="clear" w:color="auto" w:fill="auto"/>
            <w:tcMar>
              <w:top w:w="100" w:type="dxa"/>
              <w:left w:w="100" w:type="dxa"/>
              <w:bottom w:w="100" w:type="dxa"/>
              <w:right w:w="100" w:type="dxa"/>
            </w:tcMar>
          </w:tcPr>
          <w:p w14:paraId="1710DAFE"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rPr>
              <w:t>Propia</w:t>
            </w:r>
          </w:p>
        </w:tc>
      </w:tr>
      <w:tr w:rsidR="00801980" w:rsidRPr="00801980" w14:paraId="3CDC4595" w14:textId="77777777" w:rsidTr="00801980">
        <w:tc>
          <w:tcPr>
            <w:tcW w:w="2051" w:type="dxa"/>
            <w:shd w:val="clear" w:color="auto" w:fill="auto"/>
            <w:tcMar>
              <w:top w:w="100" w:type="dxa"/>
              <w:left w:w="100" w:type="dxa"/>
              <w:bottom w:w="100" w:type="dxa"/>
              <w:right w:w="100" w:type="dxa"/>
            </w:tcMar>
          </w:tcPr>
          <w:p w14:paraId="3A602569"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rPr>
              <w:t>dht</w:t>
            </w:r>
          </w:p>
        </w:tc>
        <w:tc>
          <w:tcPr>
            <w:tcW w:w="2410" w:type="dxa"/>
            <w:shd w:val="clear" w:color="auto" w:fill="auto"/>
            <w:tcMar>
              <w:top w:w="100" w:type="dxa"/>
              <w:left w:w="100" w:type="dxa"/>
              <w:bottom w:w="100" w:type="dxa"/>
              <w:right w:w="100" w:type="dxa"/>
            </w:tcMar>
          </w:tcPr>
          <w:p w14:paraId="15880EA1"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rPr>
              <w:t>Sensor DHT11</w:t>
            </w:r>
          </w:p>
        </w:tc>
        <w:tc>
          <w:tcPr>
            <w:tcW w:w="2126" w:type="dxa"/>
            <w:shd w:val="clear" w:color="auto" w:fill="auto"/>
            <w:tcMar>
              <w:top w:w="100" w:type="dxa"/>
              <w:left w:w="100" w:type="dxa"/>
              <w:bottom w:w="100" w:type="dxa"/>
              <w:right w:w="100" w:type="dxa"/>
            </w:tcMar>
          </w:tcPr>
          <w:p w14:paraId="1FA5F608"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rPr>
              <w:t>Propia</w:t>
            </w:r>
          </w:p>
        </w:tc>
      </w:tr>
      <w:tr w:rsidR="00801980" w:rsidRPr="00801980" w14:paraId="46F9069C" w14:textId="77777777" w:rsidTr="00801980">
        <w:tc>
          <w:tcPr>
            <w:tcW w:w="2051" w:type="dxa"/>
            <w:shd w:val="clear" w:color="auto" w:fill="auto"/>
            <w:tcMar>
              <w:top w:w="100" w:type="dxa"/>
              <w:left w:w="100" w:type="dxa"/>
              <w:bottom w:w="100" w:type="dxa"/>
              <w:right w:w="100" w:type="dxa"/>
            </w:tcMar>
          </w:tcPr>
          <w:p w14:paraId="69663334"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rPr>
              <w:t>ventana</w:t>
            </w:r>
          </w:p>
        </w:tc>
        <w:tc>
          <w:tcPr>
            <w:tcW w:w="2410" w:type="dxa"/>
            <w:shd w:val="clear" w:color="auto" w:fill="auto"/>
            <w:tcMar>
              <w:top w:w="100" w:type="dxa"/>
              <w:left w:w="100" w:type="dxa"/>
              <w:bottom w:w="100" w:type="dxa"/>
              <w:right w:w="100" w:type="dxa"/>
            </w:tcMar>
          </w:tcPr>
          <w:p w14:paraId="10C73613"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rPr>
              <w:t>Motor paso a paso</w:t>
            </w:r>
          </w:p>
        </w:tc>
        <w:tc>
          <w:tcPr>
            <w:tcW w:w="2126" w:type="dxa"/>
            <w:shd w:val="clear" w:color="auto" w:fill="auto"/>
            <w:tcMar>
              <w:top w:w="100" w:type="dxa"/>
              <w:left w:w="100" w:type="dxa"/>
              <w:bottom w:w="100" w:type="dxa"/>
              <w:right w:w="100" w:type="dxa"/>
            </w:tcMar>
          </w:tcPr>
          <w:p w14:paraId="457224C2"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rPr>
              <w:t>Propia</w:t>
            </w:r>
          </w:p>
        </w:tc>
      </w:tr>
      <w:tr w:rsidR="00801980" w:rsidRPr="00801980" w14:paraId="3824D2D3" w14:textId="77777777" w:rsidTr="00801980">
        <w:tc>
          <w:tcPr>
            <w:tcW w:w="2051" w:type="dxa"/>
            <w:shd w:val="clear" w:color="auto" w:fill="auto"/>
            <w:tcMar>
              <w:top w:w="100" w:type="dxa"/>
              <w:left w:w="100" w:type="dxa"/>
              <w:bottom w:w="100" w:type="dxa"/>
              <w:right w:w="100" w:type="dxa"/>
            </w:tcMar>
          </w:tcPr>
          <w:p w14:paraId="5A7F6A3C"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rPr>
              <w:t>stm32f4xx</w:t>
            </w:r>
          </w:p>
        </w:tc>
        <w:tc>
          <w:tcPr>
            <w:tcW w:w="2410" w:type="dxa"/>
            <w:shd w:val="clear" w:color="auto" w:fill="auto"/>
            <w:tcMar>
              <w:top w:w="100" w:type="dxa"/>
              <w:left w:w="100" w:type="dxa"/>
              <w:bottom w:w="100" w:type="dxa"/>
              <w:right w:w="100" w:type="dxa"/>
            </w:tcMar>
          </w:tcPr>
          <w:p w14:paraId="651B5849"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rPr>
              <w:t>Todos de la STM32F4</w:t>
            </w:r>
          </w:p>
        </w:tc>
        <w:tc>
          <w:tcPr>
            <w:tcW w:w="2126" w:type="dxa"/>
            <w:shd w:val="clear" w:color="auto" w:fill="auto"/>
            <w:tcMar>
              <w:top w:w="100" w:type="dxa"/>
              <w:left w:w="100" w:type="dxa"/>
              <w:bottom w:w="100" w:type="dxa"/>
              <w:right w:w="100" w:type="dxa"/>
            </w:tcMar>
          </w:tcPr>
          <w:p w14:paraId="6516D636"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rPr>
              <w:t>ST</w:t>
            </w:r>
          </w:p>
        </w:tc>
      </w:tr>
      <w:tr w:rsidR="00801980" w:rsidRPr="00801980" w14:paraId="128F9642" w14:textId="77777777" w:rsidTr="00801980">
        <w:tc>
          <w:tcPr>
            <w:tcW w:w="2051" w:type="dxa"/>
            <w:shd w:val="clear" w:color="auto" w:fill="auto"/>
            <w:tcMar>
              <w:top w:w="100" w:type="dxa"/>
              <w:left w:w="100" w:type="dxa"/>
              <w:bottom w:w="100" w:type="dxa"/>
              <w:right w:w="100" w:type="dxa"/>
            </w:tcMar>
          </w:tcPr>
          <w:p w14:paraId="77B8B022"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rPr>
              <w:t>stdio</w:t>
            </w:r>
          </w:p>
        </w:tc>
        <w:tc>
          <w:tcPr>
            <w:tcW w:w="2410" w:type="dxa"/>
            <w:shd w:val="clear" w:color="auto" w:fill="auto"/>
            <w:tcMar>
              <w:top w:w="100" w:type="dxa"/>
              <w:left w:w="100" w:type="dxa"/>
              <w:bottom w:w="100" w:type="dxa"/>
              <w:right w:w="100" w:type="dxa"/>
            </w:tcMar>
          </w:tcPr>
          <w:p w14:paraId="0349ED22"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rPr>
              <w:t>Ninguno</w:t>
            </w:r>
          </w:p>
        </w:tc>
        <w:tc>
          <w:tcPr>
            <w:tcW w:w="2126" w:type="dxa"/>
            <w:shd w:val="clear" w:color="auto" w:fill="auto"/>
            <w:tcMar>
              <w:top w:w="100" w:type="dxa"/>
              <w:left w:w="100" w:type="dxa"/>
              <w:bottom w:w="100" w:type="dxa"/>
              <w:right w:w="100" w:type="dxa"/>
            </w:tcMar>
          </w:tcPr>
          <w:p w14:paraId="461AF0AA"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rPr>
              <w:t>C</w:t>
            </w:r>
          </w:p>
        </w:tc>
      </w:tr>
      <w:tr w:rsidR="00801980" w:rsidRPr="00801980" w14:paraId="0406F6BE" w14:textId="77777777" w:rsidTr="00801980">
        <w:tc>
          <w:tcPr>
            <w:tcW w:w="2051" w:type="dxa"/>
            <w:shd w:val="clear" w:color="auto" w:fill="auto"/>
            <w:tcMar>
              <w:top w:w="100" w:type="dxa"/>
              <w:left w:w="100" w:type="dxa"/>
              <w:bottom w:w="100" w:type="dxa"/>
              <w:right w:w="100" w:type="dxa"/>
            </w:tcMar>
          </w:tcPr>
          <w:p w14:paraId="29842D0E"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rPr>
              <w:t>stdlib</w:t>
            </w:r>
          </w:p>
        </w:tc>
        <w:tc>
          <w:tcPr>
            <w:tcW w:w="2410" w:type="dxa"/>
            <w:shd w:val="clear" w:color="auto" w:fill="auto"/>
            <w:tcMar>
              <w:top w:w="100" w:type="dxa"/>
              <w:left w:w="100" w:type="dxa"/>
              <w:bottom w:w="100" w:type="dxa"/>
              <w:right w:w="100" w:type="dxa"/>
            </w:tcMar>
          </w:tcPr>
          <w:p w14:paraId="4EC14C13"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rPr>
              <w:t>Ninguno</w:t>
            </w:r>
          </w:p>
        </w:tc>
        <w:tc>
          <w:tcPr>
            <w:tcW w:w="2126" w:type="dxa"/>
            <w:shd w:val="clear" w:color="auto" w:fill="auto"/>
            <w:tcMar>
              <w:top w:w="100" w:type="dxa"/>
              <w:left w:w="100" w:type="dxa"/>
              <w:bottom w:w="100" w:type="dxa"/>
              <w:right w:w="100" w:type="dxa"/>
            </w:tcMar>
          </w:tcPr>
          <w:p w14:paraId="68905482"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rPr>
              <w:t>C</w:t>
            </w:r>
          </w:p>
        </w:tc>
      </w:tr>
      <w:tr w:rsidR="00801980" w:rsidRPr="00801980" w14:paraId="2EAE82B3" w14:textId="77777777" w:rsidTr="00801980">
        <w:tc>
          <w:tcPr>
            <w:tcW w:w="2051" w:type="dxa"/>
            <w:shd w:val="clear" w:color="auto" w:fill="auto"/>
            <w:tcMar>
              <w:top w:w="100" w:type="dxa"/>
              <w:left w:w="100" w:type="dxa"/>
              <w:bottom w:w="100" w:type="dxa"/>
              <w:right w:w="100" w:type="dxa"/>
            </w:tcMar>
          </w:tcPr>
          <w:p w14:paraId="1A347FA3"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rPr>
              <w:t>string</w:t>
            </w:r>
          </w:p>
        </w:tc>
        <w:tc>
          <w:tcPr>
            <w:tcW w:w="2410" w:type="dxa"/>
            <w:shd w:val="clear" w:color="auto" w:fill="auto"/>
            <w:tcMar>
              <w:top w:w="100" w:type="dxa"/>
              <w:left w:w="100" w:type="dxa"/>
              <w:bottom w:w="100" w:type="dxa"/>
              <w:right w:w="100" w:type="dxa"/>
            </w:tcMar>
          </w:tcPr>
          <w:p w14:paraId="6B1154EC"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rPr>
              <w:t>Ninguno</w:t>
            </w:r>
          </w:p>
        </w:tc>
        <w:tc>
          <w:tcPr>
            <w:tcW w:w="2126" w:type="dxa"/>
            <w:shd w:val="clear" w:color="auto" w:fill="auto"/>
            <w:tcMar>
              <w:top w:w="100" w:type="dxa"/>
              <w:left w:w="100" w:type="dxa"/>
              <w:bottom w:w="100" w:type="dxa"/>
              <w:right w:w="100" w:type="dxa"/>
            </w:tcMar>
          </w:tcPr>
          <w:p w14:paraId="12F3D13B"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rPr>
              <w:t>C</w:t>
            </w:r>
          </w:p>
        </w:tc>
      </w:tr>
      <w:tr w:rsidR="00801980" w:rsidRPr="00801980" w14:paraId="731EF7EC" w14:textId="77777777" w:rsidTr="00801980">
        <w:tc>
          <w:tcPr>
            <w:tcW w:w="2051" w:type="dxa"/>
            <w:shd w:val="clear" w:color="auto" w:fill="auto"/>
            <w:tcMar>
              <w:top w:w="100" w:type="dxa"/>
              <w:left w:w="100" w:type="dxa"/>
              <w:bottom w:w="100" w:type="dxa"/>
              <w:right w:w="100" w:type="dxa"/>
            </w:tcMar>
          </w:tcPr>
          <w:p w14:paraId="77D8E4B1"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color w:val="1155CC"/>
                <w:u w:val="single"/>
              </w:rPr>
              <w:fldChar w:fldCharType="begin"/>
            </w:r>
            <w:r w:rsidRPr="00801980">
              <w:rPr>
                <w:rFonts w:ascii="Times New Roman" w:hAnsi="Times New Roman" w:cs="Times New Roman"/>
                <w:color w:val="1155CC"/>
                <w:u w:val="single"/>
              </w:rPr>
              <w:instrText xml:space="preserve"> HYPERLINK "http://mikrocontroller.bplaced.net/wordpress/?page_id=225" \h </w:instrText>
            </w:r>
            <w:r w:rsidRPr="00801980">
              <w:rPr>
                <w:rFonts w:ascii="Times New Roman" w:hAnsi="Times New Roman" w:cs="Times New Roman"/>
                <w:color w:val="1155CC"/>
                <w:u w:val="single"/>
              </w:rPr>
              <w:fldChar w:fldCharType="separate"/>
            </w:r>
            <w:r w:rsidRPr="00801980">
              <w:rPr>
                <w:rFonts w:ascii="Times New Roman" w:hAnsi="Times New Roman" w:cs="Times New Roman"/>
                <w:color w:val="1155CC"/>
                <w:u w:val="single"/>
              </w:rPr>
              <w:t>FATFS_SDIO</w:t>
            </w:r>
            <w:r w:rsidRPr="00801980">
              <w:rPr>
                <w:rFonts w:ascii="Times New Roman" w:hAnsi="Times New Roman" w:cs="Times New Roman"/>
                <w:color w:val="1155CC"/>
                <w:u w:val="single"/>
              </w:rPr>
              <w:fldChar w:fldCharType="end"/>
            </w:r>
          </w:p>
        </w:tc>
        <w:tc>
          <w:tcPr>
            <w:tcW w:w="2410" w:type="dxa"/>
            <w:shd w:val="clear" w:color="auto" w:fill="auto"/>
            <w:tcMar>
              <w:top w:w="100" w:type="dxa"/>
              <w:left w:w="100" w:type="dxa"/>
              <w:bottom w:w="100" w:type="dxa"/>
              <w:right w:w="100" w:type="dxa"/>
            </w:tcMar>
          </w:tcPr>
          <w:p w14:paraId="56CA4812"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rPr>
              <w:t>Tarjeta SD</w:t>
            </w:r>
          </w:p>
        </w:tc>
        <w:tc>
          <w:tcPr>
            <w:tcW w:w="2126" w:type="dxa"/>
            <w:shd w:val="clear" w:color="auto" w:fill="auto"/>
            <w:tcMar>
              <w:top w:w="100" w:type="dxa"/>
              <w:left w:w="100" w:type="dxa"/>
              <w:bottom w:w="100" w:type="dxa"/>
              <w:right w:w="100" w:type="dxa"/>
            </w:tcMar>
          </w:tcPr>
          <w:p w14:paraId="293BB86D"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rPr>
              <w:t>Uwe Becker</w:t>
            </w:r>
          </w:p>
        </w:tc>
      </w:tr>
      <w:tr w:rsidR="00801980" w:rsidRPr="00801980" w14:paraId="50DFB5A5" w14:textId="77777777" w:rsidTr="00801980">
        <w:tc>
          <w:tcPr>
            <w:tcW w:w="2051" w:type="dxa"/>
            <w:shd w:val="clear" w:color="auto" w:fill="auto"/>
            <w:tcMar>
              <w:top w:w="100" w:type="dxa"/>
              <w:left w:w="100" w:type="dxa"/>
              <w:bottom w:w="100" w:type="dxa"/>
              <w:right w:w="100" w:type="dxa"/>
            </w:tcMar>
          </w:tcPr>
          <w:p w14:paraId="061A2022"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color w:val="1155CC"/>
                <w:u w:val="single"/>
              </w:rPr>
              <w:fldChar w:fldCharType="begin"/>
            </w:r>
            <w:r w:rsidRPr="00801980">
              <w:rPr>
                <w:rFonts w:ascii="Times New Roman" w:hAnsi="Times New Roman" w:cs="Times New Roman"/>
                <w:color w:val="1155CC"/>
                <w:u w:val="single"/>
              </w:rPr>
              <w:instrText xml:space="preserve"> HYPERLINK "http://mikrocontroller.bplaced.net/wordpress/?page_id=387" \h </w:instrText>
            </w:r>
            <w:r w:rsidRPr="00801980">
              <w:rPr>
                <w:rFonts w:ascii="Times New Roman" w:hAnsi="Times New Roman" w:cs="Times New Roman"/>
                <w:color w:val="1155CC"/>
                <w:u w:val="single"/>
              </w:rPr>
              <w:fldChar w:fldCharType="separate"/>
            </w:r>
            <w:r w:rsidRPr="00801980">
              <w:rPr>
                <w:rFonts w:ascii="Times New Roman" w:hAnsi="Times New Roman" w:cs="Times New Roman"/>
                <w:color w:val="1155CC"/>
                <w:u w:val="single"/>
              </w:rPr>
              <w:t>LCD_2x16</w:t>
            </w:r>
            <w:r w:rsidRPr="00801980">
              <w:rPr>
                <w:rFonts w:ascii="Times New Roman" w:hAnsi="Times New Roman" w:cs="Times New Roman"/>
                <w:color w:val="1155CC"/>
                <w:u w:val="single"/>
              </w:rPr>
              <w:fldChar w:fldCharType="end"/>
            </w:r>
          </w:p>
        </w:tc>
        <w:tc>
          <w:tcPr>
            <w:tcW w:w="2410" w:type="dxa"/>
            <w:shd w:val="clear" w:color="auto" w:fill="auto"/>
            <w:tcMar>
              <w:top w:w="100" w:type="dxa"/>
              <w:left w:w="100" w:type="dxa"/>
              <w:bottom w:w="100" w:type="dxa"/>
              <w:right w:w="100" w:type="dxa"/>
            </w:tcMar>
          </w:tcPr>
          <w:p w14:paraId="334F7485"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rPr>
              <w:t>Display LCD</w:t>
            </w:r>
          </w:p>
        </w:tc>
        <w:tc>
          <w:tcPr>
            <w:tcW w:w="2126" w:type="dxa"/>
            <w:shd w:val="clear" w:color="auto" w:fill="auto"/>
            <w:tcMar>
              <w:top w:w="100" w:type="dxa"/>
              <w:left w:w="100" w:type="dxa"/>
              <w:bottom w:w="100" w:type="dxa"/>
              <w:right w:w="100" w:type="dxa"/>
            </w:tcMar>
          </w:tcPr>
          <w:p w14:paraId="0A35E6B0"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rPr>
              <w:t>Uwe Becker</w:t>
            </w:r>
          </w:p>
        </w:tc>
      </w:tr>
      <w:tr w:rsidR="00801980" w:rsidRPr="00801980" w14:paraId="70BBE1DD" w14:textId="77777777" w:rsidTr="00801980">
        <w:tc>
          <w:tcPr>
            <w:tcW w:w="2051" w:type="dxa"/>
            <w:shd w:val="clear" w:color="auto" w:fill="auto"/>
            <w:tcMar>
              <w:top w:w="100" w:type="dxa"/>
              <w:left w:w="100" w:type="dxa"/>
              <w:bottom w:w="100" w:type="dxa"/>
              <w:right w:w="100" w:type="dxa"/>
            </w:tcMar>
          </w:tcPr>
          <w:p w14:paraId="31484E43"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color w:val="1155CC"/>
                <w:u w:val="single"/>
              </w:rPr>
              <w:fldChar w:fldCharType="begin"/>
            </w:r>
            <w:r w:rsidRPr="00801980">
              <w:rPr>
                <w:rFonts w:ascii="Times New Roman" w:hAnsi="Times New Roman" w:cs="Times New Roman"/>
                <w:color w:val="1155CC"/>
                <w:u w:val="single"/>
              </w:rPr>
              <w:instrText xml:space="preserve"> HYPERLINK "https://stm32f4-discovery.net/download/tm_stm32f4_rtc/" \h </w:instrText>
            </w:r>
            <w:r w:rsidRPr="00801980">
              <w:rPr>
                <w:rFonts w:ascii="Times New Roman" w:hAnsi="Times New Roman" w:cs="Times New Roman"/>
                <w:color w:val="1155CC"/>
                <w:u w:val="single"/>
              </w:rPr>
              <w:fldChar w:fldCharType="separate"/>
            </w:r>
            <w:r w:rsidRPr="00801980">
              <w:rPr>
                <w:rFonts w:ascii="Times New Roman" w:hAnsi="Times New Roman" w:cs="Times New Roman"/>
                <w:color w:val="1155CC"/>
                <w:u w:val="single"/>
              </w:rPr>
              <w:t>TM-STM32F4 RTC</w:t>
            </w:r>
            <w:r w:rsidRPr="00801980">
              <w:rPr>
                <w:rFonts w:ascii="Times New Roman" w:hAnsi="Times New Roman" w:cs="Times New Roman"/>
                <w:color w:val="1155CC"/>
                <w:u w:val="single"/>
              </w:rPr>
              <w:fldChar w:fldCharType="end"/>
            </w:r>
          </w:p>
        </w:tc>
        <w:tc>
          <w:tcPr>
            <w:tcW w:w="2410" w:type="dxa"/>
            <w:shd w:val="clear" w:color="auto" w:fill="auto"/>
            <w:tcMar>
              <w:top w:w="100" w:type="dxa"/>
              <w:left w:w="100" w:type="dxa"/>
              <w:bottom w:w="100" w:type="dxa"/>
              <w:right w:w="100" w:type="dxa"/>
            </w:tcMar>
          </w:tcPr>
          <w:p w14:paraId="3DEF3994"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rPr>
              <w:t>Reloj RTC STM32F4</w:t>
            </w:r>
          </w:p>
        </w:tc>
        <w:tc>
          <w:tcPr>
            <w:tcW w:w="2126" w:type="dxa"/>
            <w:shd w:val="clear" w:color="auto" w:fill="auto"/>
            <w:tcMar>
              <w:top w:w="100" w:type="dxa"/>
              <w:left w:w="100" w:type="dxa"/>
              <w:bottom w:w="100" w:type="dxa"/>
              <w:right w:w="100" w:type="dxa"/>
            </w:tcMar>
          </w:tcPr>
          <w:p w14:paraId="1D80C96B" w14:textId="77777777" w:rsidR="00801980" w:rsidRPr="00801980" w:rsidRDefault="00801980" w:rsidP="00801980">
            <w:pPr>
              <w:widowControl w:val="0"/>
              <w:pBdr>
                <w:top w:val="nil"/>
                <w:left w:val="nil"/>
                <w:bottom w:val="nil"/>
                <w:right w:val="nil"/>
                <w:between w:val="nil"/>
              </w:pBdr>
              <w:spacing w:after="0" w:line="240" w:lineRule="auto"/>
              <w:jc w:val="center"/>
              <w:rPr>
                <w:rFonts w:ascii="Times New Roman" w:hAnsi="Times New Roman" w:cs="Times New Roman"/>
              </w:rPr>
            </w:pPr>
            <w:r w:rsidRPr="00801980">
              <w:rPr>
                <w:rFonts w:ascii="Times New Roman" w:hAnsi="Times New Roman" w:cs="Times New Roman"/>
              </w:rPr>
              <w:t>Tilen Majerle</w:t>
            </w:r>
          </w:p>
        </w:tc>
      </w:tr>
    </w:tbl>
    <w:p w14:paraId="2C023B8F" w14:textId="129FF946" w:rsidR="00A70EBA" w:rsidRPr="00801980" w:rsidRDefault="00A70EBA" w:rsidP="00801980">
      <w:pPr>
        <w:ind w:left="720" w:firstLine="720"/>
        <w:jc w:val="both"/>
        <w:rPr>
          <w:rFonts w:ascii="Times New Roman" w:hAnsi="Times New Roman" w:cs="Times New Roman"/>
        </w:rPr>
      </w:pPr>
    </w:p>
    <w:p w14:paraId="2EFB9785" w14:textId="013067F9" w:rsidR="00A70EBA" w:rsidRDefault="00451405" w:rsidP="00801980">
      <w:pPr>
        <w:ind w:left="720" w:firstLine="720"/>
        <w:jc w:val="both"/>
        <w:rPr>
          <w:rFonts w:ascii="Times New Roman" w:hAnsi="Times New Roman" w:cs="Times New Roman"/>
        </w:rPr>
      </w:pPr>
      <w:r w:rsidRPr="00801980">
        <w:rPr>
          <w:rFonts w:ascii="Times New Roman" w:hAnsi="Times New Roman" w:cs="Times New Roman"/>
        </w:rPr>
        <w:t xml:space="preserve"> </w:t>
      </w:r>
    </w:p>
    <w:p w14:paraId="391168A4" w14:textId="6BE8235C" w:rsidR="00801980" w:rsidRDefault="00801980" w:rsidP="00801980">
      <w:pPr>
        <w:ind w:left="720" w:firstLine="720"/>
        <w:jc w:val="both"/>
        <w:rPr>
          <w:rFonts w:ascii="Times New Roman" w:hAnsi="Times New Roman" w:cs="Times New Roman"/>
        </w:rPr>
      </w:pPr>
    </w:p>
    <w:p w14:paraId="43A1662D" w14:textId="21D9999A" w:rsidR="00801980" w:rsidRDefault="00801980" w:rsidP="00801980">
      <w:pPr>
        <w:ind w:left="720" w:firstLine="720"/>
        <w:jc w:val="both"/>
        <w:rPr>
          <w:rFonts w:ascii="Times New Roman" w:hAnsi="Times New Roman" w:cs="Times New Roman"/>
        </w:rPr>
      </w:pPr>
    </w:p>
    <w:p w14:paraId="33E666D6" w14:textId="2903FAEF" w:rsidR="00801980" w:rsidRDefault="00801980" w:rsidP="00801980">
      <w:pPr>
        <w:ind w:left="720" w:firstLine="720"/>
        <w:jc w:val="both"/>
        <w:rPr>
          <w:rFonts w:ascii="Times New Roman" w:hAnsi="Times New Roman" w:cs="Times New Roman"/>
        </w:rPr>
      </w:pPr>
    </w:p>
    <w:p w14:paraId="18BE587A" w14:textId="5954F5E5" w:rsidR="00801980" w:rsidRDefault="00801980" w:rsidP="00801980">
      <w:pPr>
        <w:ind w:left="720" w:firstLine="720"/>
        <w:jc w:val="both"/>
        <w:rPr>
          <w:rFonts w:ascii="Times New Roman" w:hAnsi="Times New Roman" w:cs="Times New Roman"/>
        </w:rPr>
      </w:pPr>
    </w:p>
    <w:p w14:paraId="2B6A2729" w14:textId="226D28FD" w:rsidR="00801980" w:rsidRDefault="00801980" w:rsidP="00801980">
      <w:pPr>
        <w:ind w:left="720" w:firstLine="720"/>
        <w:jc w:val="both"/>
        <w:rPr>
          <w:rFonts w:ascii="Times New Roman" w:hAnsi="Times New Roman" w:cs="Times New Roman"/>
        </w:rPr>
      </w:pPr>
    </w:p>
    <w:p w14:paraId="50CA2443" w14:textId="75DDFA93" w:rsidR="00801980" w:rsidRDefault="00801980" w:rsidP="00801980">
      <w:pPr>
        <w:ind w:left="720" w:firstLine="720"/>
        <w:jc w:val="both"/>
        <w:rPr>
          <w:rFonts w:ascii="Times New Roman" w:hAnsi="Times New Roman" w:cs="Times New Roman"/>
        </w:rPr>
      </w:pPr>
    </w:p>
    <w:p w14:paraId="5FE2CA3E" w14:textId="1A759BA5" w:rsidR="00801980" w:rsidRDefault="00801980" w:rsidP="00801980">
      <w:pPr>
        <w:ind w:left="720" w:firstLine="720"/>
        <w:jc w:val="both"/>
        <w:rPr>
          <w:rFonts w:ascii="Times New Roman" w:hAnsi="Times New Roman" w:cs="Times New Roman"/>
        </w:rPr>
      </w:pPr>
    </w:p>
    <w:p w14:paraId="2CE0CABB" w14:textId="46CE2DD7" w:rsidR="00801980" w:rsidRDefault="00801980" w:rsidP="00801980">
      <w:pPr>
        <w:ind w:left="720" w:firstLine="720"/>
        <w:jc w:val="both"/>
        <w:rPr>
          <w:rFonts w:ascii="Times New Roman" w:hAnsi="Times New Roman" w:cs="Times New Roman"/>
        </w:rPr>
      </w:pPr>
    </w:p>
    <w:p w14:paraId="6EC17D00" w14:textId="0FE5586C" w:rsidR="00801980" w:rsidRDefault="00801980" w:rsidP="00801980">
      <w:pPr>
        <w:ind w:left="720" w:firstLine="720"/>
        <w:jc w:val="both"/>
        <w:rPr>
          <w:rFonts w:ascii="Times New Roman" w:hAnsi="Times New Roman" w:cs="Times New Roman"/>
        </w:rPr>
      </w:pPr>
    </w:p>
    <w:p w14:paraId="6C7DDE9B" w14:textId="33D1C311" w:rsidR="00801980" w:rsidRDefault="00801980" w:rsidP="00801980">
      <w:pPr>
        <w:ind w:left="720" w:firstLine="720"/>
        <w:jc w:val="both"/>
        <w:rPr>
          <w:rFonts w:ascii="Times New Roman" w:hAnsi="Times New Roman" w:cs="Times New Roman"/>
        </w:rPr>
      </w:pPr>
    </w:p>
    <w:p w14:paraId="1135263D" w14:textId="3F08BB71" w:rsidR="00801980" w:rsidRDefault="00801980" w:rsidP="00801980">
      <w:pPr>
        <w:ind w:left="720" w:firstLine="720"/>
        <w:jc w:val="both"/>
        <w:rPr>
          <w:rFonts w:ascii="Times New Roman" w:hAnsi="Times New Roman" w:cs="Times New Roman"/>
        </w:rPr>
      </w:pPr>
    </w:p>
    <w:p w14:paraId="3BD7FACA" w14:textId="77777777" w:rsidR="00801980" w:rsidRPr="00801980" w:rsidRDefault="00801980" w:rsidP="00801980">
      <w:pPr>
        <w:ind w:left="720" w:firstLine="720"/>
        <w:jc w:val="both"/>
        <w:rPr>
          <w:rFonts w:ascii="Times New Roman" w:hAnsi="Times New Roman" w:cs="Times New Roman"/>
        </w:rPr>
      </w:pPr>
    </w:p>
    <w:p w14:paraId="04F08A0F" w14:textId="18EE65FB" w:rsidR="00A70EBA" w:rsidRPr="00801980" w:rsidRDefault="00451405" w:rsidP="00801980">
      <w:pPr>
        <w:ind w:firstLine="567"/>
        <w:jc w:val="both"/>
        <w:rPr>
          <w:rFonts w:ascii="Times New Roman" w:hAnsi="Times New Roman" w:cs="Times New Roman"/>
        </w:rPr>
      </w:pPr>
      <w:r w:rsidRPr="00801980">
        <w:rPr>
          <w:rFonts w:ascii="Times New Roman" w:hAnsi="Times New Roman" w:cs="Times New Roman"/>
        </w:rPr>
        <w:t xml:space="preserve">A su vez estas librerías poseen ciertas dependencias de otras librerías. Para ver la documentación o contenido de las mismas, en la sección </w:t>
      </w:r>
      <w:r w:rsidRPr="00801980">
        <w:rPr>
          <w:rFonts w:ascii="Times New Roman" w:hAnsi="Times New Roman" w:cs="Times New Roman"/>
          <w:i/>
        </w:rPr>
        <w:t>Referencias</w:t>
      </w:r>
      <w:r w:rsidRPr="00801980">
        <w:rPr>
          <w:rFonts w:ascii="Times New Roman" w:hAnsi="Times New Roman" w:cs="Times New Roman"/>
        </w:rPr>
        <w:t xml:space="preserve"> se encuentran los links para cada librería.</w:t>
      </w:r>
    </w:p>
    <w:p w14:paraId="646F9723" w14:textId="77777777" w:rsidR="001A1682" w:rsidRPr="00801980" w:rsidRDefault="001A1682" w:rsidP="00801980">
      <w:pPr>
        <w:ind w:left="720" w:firstLine="720"/>
        <w:jc w:val="both"/>
        <w:rPr>
          <w:rFonts w:ascii="Times New Roman" w:hAnsi="Times New Roman" w:cs="Times New Roman"/>
        </w:rPr>
      </w:pPr>
    </w:p>
    <w:p w14:paraId="3BA8DE78" w14:textId="3F74F237" w:rsidR="00F961F0" w:rsidRPr="00801980" w:rsidRDefault="00F961F0" w:rsidP="00801980">
      <w:pPr>
        <w:pStyle w:val="Prrafodelista"/>
        <w:numPr>
          <w:ilvl w:val="0"/>
          <w:numId w:val="1"/>
        </w:numPr>
        <w:ind w:left="284"/>
        <w:jc w:val="both"/>
        <w:rPr>
          <w:rFonts w:ascii="Times New Roman" w:hAnsi="Times New Roman" w:cs="Times New Roman"/>
          <w:i/>
        </w:rPr>
      </w:pPr>
      <w:r w:rsidRPr="00801980">
        <w:rPr>
          <w:rFonts w:ascii="Times New Roman" w:hAnsi="Times New Roman" w:cs="Times New Roman"/>
          <w:i/>
        </w:rPr>
        <w:t>Futuras mejoras</w:t>
      </w:r>
    </w:p>
    <w:p w14:paraId="593889D3" w14:textId="0FD4B432" w:rsidR="00F961F0" w:rsidRPr="00801980" w:rsidRDefault="00F961F0" w:rsidP="00801980">
      <w:pPr>
        <w:pStyle w:val="Prrafodelista"/>
        <w:jc w:val="both"/>
        <w:rPr>
          <w:rFonts w:ascii="Times New Roman" w:hAnsi="Times New Roman" w:cs="Times New Roman"/>
        </w:rPr>
      </w:pPr>
    </w:p>
    <w:p w14:paraId="6E119A5C" w14:textId="4761E2B6" w:rsidR="00F961F0" w:rsidRPr="00801980" w:rsidRDefault="00F961F0" w:rsidP="00801980">
      <w:pPr>
        <w:pStyle w:val="Prrafodelista"/>
        <w:ind w:left="0" w:firstLine="567"/>
        <w:jc w:val="both"/>
        <w:rPr>
          <w:rFonts w:ascii="Times New Roman" w:hAnsi="Times New Roman" w:cs="Times New Roman"/>
        </w:rPr>
      </w:pPr>
      <w:r w:rsidRPr="00801980">
        <w:rPr>
          <w:rFonts w:ascii="Times New Roman" w:hAnsi="Times New Roman" w:cs="Times New Roman"/>
        </w:rPr>
        <w:t xml:space="preserve">A futuro se pensaron distintas modificaciones de software para mejorar la experiencia del usuario final. De momento, los tiempos que dura cada etapa están predeterminados en el sistema, y si bien se pueden cambiar, habría que agregar una función que determine sin errores las fechas para cada etapa con solo especificar la cantidad de días que dura la etapa. Esta función tendría que tener en cuenta la cantidad de días en el mes, si es año bisiesto, etc. </w:t>
      </w:r>
    </w:p>
    <w:p w14:paraId="0A17768D" w14:textId="75542DC0" w:rsidR="00F961F0" w:rsidRPr="00801980" w:rsidRDefault="00F961F0" w:rsidP="00801980">
      <w:pPr>
        <w:pStyle w:val="Prrafodelista"/>
        <w:ind w:left="0" w:firstLine="567"/>
        <w:jc w:val="both"/>
        <w:rPr>
          <w:rFonts w:ascii="Times New Roman" w:hAnsi="Times New Roman" w:cs="Times New Roman"/>
        </w:rPr>
      </w:pPr>
      <w:r w:rsidRPr="00801980">
        <w:rPr>
          <w:rFonts w:ascii="Times New Roman" w:hAnsi="Times New Roman" w:cs="Times New Roman"/>
        </w:rPr>
        <w:tab/>
        <w:t xml:space="preserve">Otro agregado </w:t>
      </w:r>
      <w:r w:rsidR="007D7B5E" w:rsidRPr="00801980">
        <w:rPr>
          <w:rFonts w:ascii="Times New Roman" w:hAnsi="Times New Roman" w:cs="Times New Roman"/>
        </w:rPr>
        <w:t>sería</w:t>
      </w:r>
      <w:r w:rsidRPr="00801980">
        <w:rPr>
          <w:rFonts w:ascii="Times New Roman" w:hAnsi="Times New Roman" w:cs="Times New Roman"/>
        </w:rPr>
        <w:t xml:space="preserve"> el de un cultivo </w:t>
      </w:r>
      <w:r w:rsidRPr="00801980">
        <w:rPr>
          <w:rFonts w:ascii="Times New Roman" w:hAnsi="Times New Roman" w:cs="Times New Roman"/>
          <w:i/>
          <w:rPrChange w:id="78" w:author="Diego Alvarez Rohlik" w:date="2018-12-07T11:59:00Z">
            <w:rPr/>
          </w:rPrChange>
        </w:rPr>
        <w:t>custom</w:t>
      </w:r>
      <w:r w:rsidRPr="00801980">
        <w:rPr>
          <w:rFonts w:ascii="Times New Roman" w:hAnsi="Times New Roman" w:cs="Times New Roman"/>
        </w:rPr>
        <w:t>, el cual a través de un archivo en la SD se puedan leer los distintos parámetros para cada etapa</w:t>
      </w:r>
      <w:ins w:id="79" w:author="Diego Alvarez Rohlik" w:date="2018-12-07T11:26:00Z">
        <w:r w:rsidR="002A6519" w:rsidRPr="00801980">
          <w:rPr>
            <w:rFonts w:ascii="Times New Roman" w:hAnsi="Times New Roman" w:cs="Times New Roman"/>
          </w:rPr>
          <w:t xml:space="preserve"> y seleccionar este tipo de cultivo desde el menu</w:t>
        </w:r>
      </w:ins>
      <w:r w:rsidRPr="00801980">
        <w:rPr>
          <w:rFonts w:ascii="Times New Roman" w:hAnsi="Times New Roman" w:cs="Times New Roman"/>
        </w:rPr>
        <w:t xml:space="preserve">. </w:t>
      </w:r>
    </w:p>
    <w:p w14:paraId="1143390F" w14:textId="6FC443D1" w:rsidR="00F961F0" w:rsidRPr="00801980" w:rsidRDefault="00F961F0" w:rsidP="00801980">
      <w:pPr>
        <w:pStyle w:val="Prrafodelista"/>
        <w:ind w:left="0" w:firstLine="567"/>
        <w:jc w:val="both"/>
        <w:rPr>
          <w:rFonts w:ascii="Times New Roman" w:hAnsi="Times New Roman" w:cs="Times New Roman"/>
        </w:rPr>
      </w:pPr>
      <w:r w:rsidRPr="00801980">
        <w:rPr>
          <w:rFonts w:ascii="Times New Roman" w:hAnsi="Times New Roman" w:cs="Times New Roman"/>
        </w:rPr>
        <w:tab/>
        <w:t xml:space="preserve">Además, una aplicación de PC que controle al dispositivo a través del puerto serie y con interfaz </w:t>
      </w:r>
      <w:r w:rsidR="007D7B5E" w:rsidRPr="00801980">
        <w:rPr>
          <w:rFonts w:ascii="Times New Roman" w:hAnsi="Times New Roman" w:cs="Times New Roman"/>
        </w:rPr>
        <w:t>gráfica</w:t>
      </w:r>
      <w:r w:rsidRPr="00801980">
        <w:rPr>
          <w:rFonts w:ascii="Times New Roman" w:hAnsi="Times New Roman" w:cs="Times New Roman"/>
        </w:rPr>
        <w:t xml:space="preserve"> de usuario. </w:t>
      </w:r>
      <w:del w:id="80" w:author="Diego Alvarez Rohlik" w:date="2018-12-07T11:26:00Z">
        <w:r w:rsidRPr="00801980" w:rsidDel="002A6519">
          <w:rPr>
            <w:rFonts w:ascii="Times New Roman" w:hAnsi="Times New Roman" w:cs="Times New Roman"/>
          </w:rPr>
          <w:delText xml:space="preserve">Con </w:delText>
        </w:r>
      </w:del>
      <w:ins w:id="81" w:author="Diego Alvarez Rohlik" w:date="2018-12-07T11:26:00Z">
        <w:r w:rsidR="002A6519" w:rsidRPr="00801980">
          <w:rPr>
            <w:rFonts w:ascii="Times New Roman" w:hAnsi="Times New Roman" w:cs="Times New Roman"/>
          </w:rPr>
          <w:t xml:space="preserve">Que cuente con </w:t>
        </w:r>
      </w:ins>
      <w:r w:rsidRPr="00801980">
        <w:rPr>
          <w:rFonts w:ascii="Times New Roman" w:hAnsi="Times New Roman" w:cs="Times New Roman"/>
        </w:rPr>
        <w:t>la posibilidad de subir los datos recolectados por los sensores a una plataforma</w:t>
      </w:r>
      <w:ins w:id="82" w:author="Diego Alvarez Rohlik" w:date="2018-12-07T11:26:00Z">
        <w:r w:rsidR="002A6519" w:rsidRPr="00801980">
          <w:rPr>
            <w:rFonts w:ascii="Times New Roman" w:hAnsi="Times New Roman" w:cs="Times New Roman"/>
          </w:rPr>
          <w:t xml:space="preserve"> </w:t>
        </w:r>
      </w:ins>
      <w:del w:id="83" w:author="Diego Alvarez Rohlik" w:date="2018-12-07T11:59:00Z">
        <w:r w:rsidRPr="00801980" w:rsidDel="000F6908">
          <w:rPr>
            <w:rFonts w:ascii="Times New Roman" w:hAnsi="Times New Roman" w:cs="Times New Roman"/>
          </w:rPr>
          <w:delText xml:space="preserve"> </w:delText>
        </w:r>
      </w:del>
      <w:ins w:id="84" w:author="Diego Alvarez Rohlik" w:date="2018-12-07T11:59:00Z">
        <w:r w:rsidR="000F6908" w:rsidRPr="00801980">
          <w:rPr>
            <w:rFonts w:ascii="Times New Roman" w:hAnsi="Times New Roman" w:cs="Times New Roman"/>
          </w:rPr>
          <w:t>online (</w:t>
        </w:r>
      </w:ins>
      <w:r w:rsidRPr="00801980">
        <w:rPr>
          <w:rFonts w:ascii="Times New Roman" w:hAnsi="Times New Roman" w:cs="Times New Roman"/>
        </w:rPr>
        <w:t>como Google Docs</w:t>
      </w:r>
      <w:ins w:id="85" w:author="Diego Alvarez Rohlik" w:date="2018-12-07T11:27:00Z">
        <w:r w:rsidR="002A6519" w:rsidRPr="00801980">
          <w:rPr>
            <w:rFonts w:ascii="Times New Roman" w:hAnsi="Times New Roman" w:cs="Times New Roman"/>
          </w:rPr>
          <w:t>)</w:t>
        </w:r>
      </w:ins>
      <w:r w:rsidRPr="00801980">
        <w:rPr>
          <w:rFonts w:ascii="Times New Roman" w:hAnsi="Times New Roman" w:cs="Times New Roman"/>
        </w:rPr>
        <w:t xml:space="preserve"> para obtener información en tiempo real desde internet.</w:t>
      </w:r>
    </w:p>
    <w:p w14:paraId="6E62DC0A" w14:textId="6039C624" w:rsidR="00F44EAF" w:rsidRDefault="00F44EAF" w:rsidP="00F44EAF">
      <w:pPr>
        <w:pStyle w:val="Prrafodelista"/>
        <w:ind w:left="0" w:firstLine="567"/>
      </w:pPr>
    </w:p>
    <w:p w14:paraId="1F7FAF90" w14:textId="77777777" w:rsidR="00801980" w:rsidRDefault="00801980" w:rsidP="00801980"/>
    <w:p w14:paraId="2DCF24F6" w14:textId="5B3FE30A" w:rsidR="00A70EBA" w:rsidRPr="00801980" w:rsidRDefault="00451405" w:rsidP="00801980">
      <w:pPr>
        <w:jc w:val="both"/>
        <w:rPr>
          <w:rFonts w:ascii="Times New Roman" w:hAnsi="Times New Roman" w:cs="Times New Roman"/>
        </w:rPr>
      </w:pPr>
      <w:r w:rsidRPr="00801980">
        <w:rPr>
          <w:rFonts w:ascii="Times New Roman" w:hAnsi="Times New Roman" w:cs="Times New Roman"/>
        </w:rPr>
        <w:lastRenderedPageBreak/>
        <w:t>5. Referencias</w:t>
      </w:r>
    </w:p>
    <w:p w14:paraId="3CF5DE7C" w14:textId="1C850A33" w:rsidR="00C17EDA" w:rsidRPr="00801980" w:rsidRDefault="00C17EDA" w:rsidP="00801980">
      <w:pPr>
        <w:jc w:val="both"/>
        <w:rPr>
          <w:rFonts w:ascii="Times New Roman" w:hAnsi="Times New Roman" w:cs="Times New Roman"/>
          <w:i/>
        </w:rPr>
      </w:pPr>
      <w:r w:rsidRPr="00801980">
        <w:rPr>
          <w:rFonts w:ascii="Times New Roman" w:hAnsi="Times New Roman" w:cs="Times New Roman"/>
          <w:i/>
        </w:rPr>
        <w:t>[</w:t>
      </w:r>
      <w:r w:rsidR="00F44EAF" w:rsidRPr="00801980">
        <w:rPr>
          <w:rFonts w:ascii="Times New Roman" w:hAnsi="Times New Roman" w:cs="Times New Roman"/>
          <w:i/>
        </w:rPr>
        <w:fldChar w:fldCharType="begin"/>
      </w:r>
      <w:r w:rsidR="00F44EAF" w:rsidRPr="00801980">
        <w:rPr>
          <w:rFonts w:ascii="Times New Roman" w:hAnsi="Times New Roman" w:cs="Times New Roman"/>
          <w:i/>
        </w:rPr>
        <w:instrText xml:space="preserve"> HYPERLINK "https://github.com/shardikgeek/Greenhouse-Auto" </w:instrText>
      </w:r>
      <w:r w:rsidR="00F44EAF" w:rsidRPr="00801980">
        <w:rPr>
          <w:rFonts w:ascii="Times New Roman" w:hAnsi="Times New Roman" w:cs="Times New Roman"/>
          <w:i/>
        </w:rPr>
        <w:fldChar w:fldCharType="separate"/>
      </w:r>
      <w:r w:rsidRPr="00801980">
        <w:rPr>
          <w:rStyle w:val="Hipervnculo"/>
          <w:rFonts w:ascii="Times New Roman" w:hAnsi="Times New Roman" w:cs="Times New Roman"/>
          <w:i/>
        </w:rPr>
        <w:t>1</w:t>
      </w:r>
      <w:r w:rsidR="00F44EAF" w:rsidRPr="00801980">
        <w:rPr>
          <w:rFonts w:ascii="Times New Roman" w:hAnsi="Times New Roman" w:cs="Times New Roman"/>
          <w:i/>
        </w:rPr>
        <w:fldChar w:fldCharType="end"/>
      </w:r>
      <w:r w:rsidRPr="00801980">
        <w:rPr>
          <w:rFonts w:ascii="Times New Roman" w:hAnsi="Times New Roman" w:cs="Times New Roman"/>
          <w:i/>
        </w:rPr>
        <w:t>] Repositorio Github del proyecto</w:t>
      </w:r>
      <w:ins w:id="86" w:author="Diego Alvarez Rohlik" w:date="2018-12-07T12:00:00Z">
        <w:r w:rsidR="000F6908" w:rsidRPr="00801980">
          <w:rPr>
            <w:rFonts w:ascii="Times New Roman" w:hAnsi="Times New Roman" w:cs="Times New Roman"/>
            <w:i/>
          </w:rPr>
          <w:t>.</w:t>
        </w:r>
      </w:ins>
    </w:p>
    <w:p w14:paraId="410DCE7A" w14:textId="1AB24BC3" w:rsidR="00C17EDA" w:rsidRPr="00801980" w:rsidRDefault="00C17EDA" w:rsidP="00801980">
      <w:pPr>
        <w:jc w:val="both"/>
        <w:rPr>
          <w:rFonts w:ascii="Times New Roman" w:hAnsi="Times New Roman" w:cs="Times New Roman"/>
          <w:i/>
        </w:rPr>
      </w:pPr>
      <w:r w:rsidRPr="00801980">
        <w:rPr>
          <w:rFonts w:ascii="Times New Roman" w:hAnsi="Times New Roman" w:cs="Times New Roman"/>
          <w:i/>
        </w:rPr>
        <w:t>[</w:t>
      </w:r>
      <w:r w:rsidR="00F44EAF" w:rsidRPr="00801980">
        <w:rPr>
          <w:rFonts w:ascii="Times New Roman" w:hAnsi="Times New Roman" w:cs="Times New Roman"/>
          <w:i/>
        </w:rPr>
        <w:fldChar w:fldCharType="begin"/>
      </w:r>
      <w:r w:rsidR="00F44EAF" w:rsidRPr="00801980">
        <w:rPr>
          <w:rFonts w:ascii="Times New Roman" w:hAnsi="Times New Roman" w:cs="Times New Roman"/>
          <w:i/>
        </w:rPr>
        <w:instrText xml:space="preserve"> HYPERLINK "https://www.st.com/en/evaluation-tools/stm32f4discovery.html" </w:instrText>
      </w:r>
      <w:r w:rsidR="00F44EAF" w:rsidRPr="00801980">
        <w:rPr>
          <w:rFonts w:ascii="Times New Roman" w:hAnsi="Times New Roman" w:cs="Times New Roman"/>
          <w:i/>
        </w:rPr>
        <w:fldChar w:fldCharType="separate"/>
      </w:r>
      <w:r w:rsidRPr="00801980">
        <w:rPr>
          <w:rStyle w:val="Hipervnculo"/>
          <w:rFonts w:ascii="Times New Roman" w:hAnsi="Times New Roman" w:cs="Times New Roman"/>
          <w:i/>
        </w:rPr>
        <w:t>2</w:t>
      </w:r>
      <w:r w:rsidR="00F44EAF" w:rsidRPr="00801980">
        <w:rPr>
          <w:rFonts w:ascii="Times New Roman" w:hAnsi="Times New Roman" w:cs="Times New Roman"/>
          <w:i/>
        </w:rPr>
        <w:fldChar w:fldCharType="end"/>
      </w:r>
      <w:r w:rsidRPr="00801980">
        <w:rPr>
          <w:rFonts w:ascii="Times New Roman" w:hAnsi="Times New Roman" w:cs="Times New Roman"/>
          <w:i/>
        </w:rPr>
        <w:t xml:space="preserve">] </w:t>
      </w:r>
      <w:r w:rsidR="00B80A01" w:rsidRPr="00801980">
        <w:rPr>
          <w:rFonts w:ascii="Times New Roman" w:hAnsi="Times New Roman" w:cs="Times New Roman"/>
          <w:i/>
        </w:rPr>
        <w:t>Pagina</w:t>
      </w:r>
      <w:r w:rsidR="00F44EAF" w:rsidRPr="00801980">
        <w:rPr>
          <w:rFonts w:ascii="Times New Roman" w:hAnsi="Times New Roman" w:cs="Times New Roman"/>
          <w:i/>
        </w:rPr>
        <w:t xml:space="preserve"> web</w:t>
      </w:r>
      <w:r w:rsidR="00B80A01" w:rsidRPr="00801980">
        <w:rPr>
          <w:rFonts w:ascii="Times New Roman" w:hAnsi="Times New Roman" w:cs="Times New Roman"/>
          <w:i/>
        </w:rPr>
        <w:t xml:space="preserve"> de </w:t>
      </w:r>
      <w:r w:rsidR="00F44EAF" w:rsidRPr="00801980">
        <w:rPr>
          <w:rFonts w:ascii="Times New Roman" w:hAnsi="Times New Roman" w:cs="Times New Roman"/>
          <w:i/>
        </w:rPr>
        <w:t xml:space="preserve">la placa </w:t>
      </w:r>
      <w:r w:rsidR="00B80A01" w:rsidRPr="00801980">
        <w:rPr>
          <w:rFonts w:ascii="Times New Roman" w:hAnsi="Times New Roman" w:cs="Times New Roman"/>
          <w:i/>
        </w:rPr>
        <w:t>STM32F4</w:t>
      </w:r>
      <w:r w:rsidR="00F44EAF" w:rsidRPr="00801980">
        <w:rPr>
          <w:rFonts w:ascii="Times New Roman" w:hAnsi="Times New Roman" w:cs="Times New Roman"/>
          <w:i/>
        </w:rPr>
        <w:t xml:space="preserve"> </w:t>
      </w:r>
      <w:del w:id="87" w:author="Diego Alvarez Rohlik" w:date="2018-12-07T12:01:00Z">
        <w:r w:rsidR="00F44EAF" w:rsidRPr="00801980" w:rsidDel="000F6908">
          <w:rPr>
            <w:rFonts w:ascii="Times New Roman" w:hAnsi="Times New Roman" w:cs="Times New Roman"/>
            <w:i/>
          </w:rPr>
          <w:delText>Discovery</w:delText>
        </w:r>
        <w:r w:rsidR="00B80A01" w:rsidRPr="00801980" w:rsidDel="000F6908">
          <w:rPr>
            <w:rFonts w:ascii="Times New Roman" w:hAnsi="Times New Roman" w:cs="Times New Roman"/>
            <w:i/>
          </w:rPr>
          <w:delText xml:space="preserve"> </w:delText>
        </w:r>
      </w:del>
      <w:ins w:id="88" w:author="Diego Alvarez Rohlik" w:date="2018-12-07T12:01:00Z">
        <w:r w:rsidR="000F6908" w:rsidRPr="00801980">
          <w:rPr>
            <w:rFonts w:ascii="Times New Roman" w:hAnsi="Times New Roman" w:cs="Times New Roman"/>
            <w:i/>
          </w:rPr>
          <w:t>Discovery.</w:t>
        </w:r>
      </w:ins>
    </w:p>
    <w:p w14:paraId="69C606BC" w14:textId="0A044247" w:rsidR="00C17EDA" w:rsidRPr="00801980" w:rsidRDefault="00C17EDA" w:rsidP="00801980">
      <w:pPr>
        <w:jc w:val="both"/>
        <w:rPr>
          <w:rFonts w:ascii="Times New Roman" w:hAnsi="Times New Roman" w:cs="Times New Roman"/>
          <w:i/>
        </w:rPr>
      </w:pPr>
      <w:r w:rsidRPr="00801980">
        <w:rPr>
          <w:rFonts w:ascii="Times New Roman" w:hAnsi="Times New Roman" w:cs="Times New Roman"/>
          <w:i/>
        </w:rPr>
        <w:t>[</w:t>
      </w:r>
      <w:r w:rsidR="00F44EAF" w:rsidRPr="00801980">
        <w:rPr>
          <w:rFonts w:ascii="Times New Roman" w:hAnsi="Times New Roman" w:cs="Times New Roman"/>
          <w:i/>
        </w:rPr>
        <w:fldChar w:fldCharType="begin"/>
      </w:r>
      <w:r w:rsidR="00F44EAF" w:rsidRPr="00801980">
        <w:rPr>
          <w:rFonts w:ascii="Times New Roman" w:hAnsi="Times New Roman" w:cs="Times New Roman"/>
          <w:i/>
        </w:rPr>
        <w:instrText xml:space="preserve"> HYPERLINK "https://atollic.com/truestudio/" </w:instrText>
      </w:r>
      <w:r w:rsidR="00F44EAF" w:rsidRPr="00801980">
        <w:rPr>
          <w:rFonts w:ascii="Times New Roman" w:hAnsi="Times New Roman" w:cs="Times New Roman"/>
          <w:i/>
        </w:rPr>
        <w:fldChar w:fldCharType="separate"/>
      </w:r>
      <w:r w:rsidRPr="00801980">
        <w:rPr>
          <w:rStyle w:val="Hipervnculo"/>
          <w:rFonts w:ascii="Times New Roman" w:hAnsi="Times New Roman" w:cs="Times New Roman"/>
          <w:i/>
        </w:rPr>
        <w:t>3</w:t>
      </w:r>
      <w:r w:rsidR="00F44EAF" w:rsidRPr="00801980">
        <w:rPr>
          <w:rFonts w:ascii="Times New Roman" w:hAnsi="Times New Roman" w:cs="Times New Roman"/>
          <w:i/>
        </w:rPr>
        <w:fldChar w:fldCharType="end"/>
      </w:r>
      <w:r w:rsidRPr="00801980">
        <w:rPr>
          <w:rFonts w:ascii="Times New Roman" w:hAnsi="Times New Roman" w:cs="Times New Roman"/>
          <w:i/>
        </w:rPr>
        <w:t xml:space="preserve">] </w:t>
      </w:r>
      <w:r w:rsidR="00F44EAF" w:rsidRPr="00801980">
        <w:rPr>
          <w:rFonts w:ascii="Times New Roman" w:hAnsi="Times New Roman" w:cs="Times New Roman"/>
          <w:i/>
        </w:rPr>
        <w:t>Pagina web del IDE Atollic</w:t>
      </w:r>
      <w:ins w:id="89" w:author="Diego Alvarez Rohlik" w:date="2018-12-07T12:01:00Z">
        <w:r w:rsidR="000F6908" w:rsidRPr="00801980">
          <w:rPr>
            <w:rFonts w:ascii="Times New Roman" w:hAnsi="Times New Roman" w:cs="Times New Roman"/>
            <w:i/>
          </w:rPr>
          <w:t>.</w:t>
        </w:r>
      </w:ins>
    </w:p>
    <w:sectPr w:rsidR="00C17EDA" w:rsidRPr="00801980" w:rsidSect="00C6677F">
      <w:headerReference w:type="default" r:id="rId43"/>
      <w:footerReference w:type="default" r:id="rId44"/>
      <w:pgSz w:w="11906" w:h="16838"/>
      <w:pgMar w:top="1417" w:right="1701" w:bottom="1417" w:left="1701" w:header="708" w:footer="708" w:gutter="0"/>
      <w:pgNumType w:start="1"/>
      <w:cols w:space="720"/>
      <w:titlePg/>
      <w:docGrid w:linePitch="299"/>
      <w:sectPrChange w:id="103" w:author="Diego Alvarez Rohlik" w:date="2018-12-06T18:48:00Z">
        <w:sectPr w:rsidR="00C17EDA" w:rsidRPr="00801980" w:rsidSect="00C6677F">
          <w:pgMar w:top="1417" w:right="1701" w:bottom="1417" w:left="1701" w:header="708" w:footer="708" w:gutter="0"/>
          <w:docGrid w:linePitch="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0F4AF7" w14:textId="77777777" w:rsidR="00552933" w:rsidRDefault="00552933" w:rsidP="00C666E3">
      <w:pPr>
        <w:spacing w:after="0" w:line="240" w:lineRule="auto"/>
      </w:pPr>
      <w:r>
        <w:separator/>
      </w:r>
    </w:p>
  </w:endnote>
  <w:endnote w:type="continuationSeparator" w:id="0">
    <w:p w14:paraId="06BEC707" w14:textId="77777777" w:rsidR="00552933" w:rsidRDefault="00552933" w:rsidP="00C66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altName w:val="Arial"/>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aHei Light">
    <w:panose1 w:val="020B0502040204020203"/>
    <w:charset w:val="86"/>
    <w:family w:val="swiss"/>
    <w:pitch w:val="variable"/>
    <w:sig w:usb0="A00002BF" w:usb1="2ACF001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3679EB" w14:textId="30128D2B" w:rsidR="0001285A" w:rsidRPr="0001285A" w:rsidRDefault="0001285A" w:rsidP="0001285A">
    <w:pPr>
      <w:pStyle w:val="Piedepgina"/>
      <w:rPr>
        <w:ins w:id="95" w:author="Diego Alvarez Rohlik" w:date="2018-12-07T10:41:00Z"/>
        <w:rFonts w:ascii="Times New Roman" w:hAnsi="Times New Roman" w:cs="Times New Roman"/>
        <w:color w:val="7F7F7F" w:themeColor="text1" w:themeTint="80"/>
      </w:rPr>
    </w:pPr>
    <w:ins w:id="96" w:author="Diego Alvarez Rohlik" w:date="2018-12-07T10:41:00Z">
      <w:r w:rsidRPr="0001285A">
        <w:rPr>
          <w:rFonts w:ascii="Times New Roman" w:hAnsi="Times New Roman" w:cs="Times New Roman"/>
          <w:color w:val="7F7F7F" w:themeColor="text1" w:themeTint="80"/>
        </w:rPr>
        <w:t xml:space="preserve"> </w:t>
      </w:r>
    </w:ins>
    <w:ins w:id="97" w:author="Diego Alvarez Rohlik" w:date="2018-12-07T10:42:00Z">
      <w:r w:rsidRPr="0001285A">
        <w:rPr>
          <w:rFonts w:ascii="Times New Roman" w:hAnsi="Times New Roman" w:cs="Times New Roman"/>
          <w:color w:val="7F7F7F" w:themeColor="text1" w:themeTint="80"/>
        </w:rPr>
        <w:t xml:space="preserve">      </w:t>
      </w:r>
      <w:r w:rsidRPr="0001285A">
        <w:rPr>
          <w:rFonts w:ascii="Times New Roman" w:hAnsi="Times New Roman" w:cs="Times New Roman"/>
          <w:color w:val="7F7F7F" w:themeColor="text1" w:themeTint="80"/>
        </w:rPr>
        <w:tab/>
      </w:r>
      <w:r w:rsidRPr="0001285A">
        <w:rPr>
          <w:rFonts w:ascii="Times New Roman" w:hAnsi="Times New Roman" w:cs="Times New Roman"/>
          <w:color w:val="7F7F7F" w:themeColor="text1" w:themeTint="80"/>
        </w:rPr>
        <w:tab/>
        <w:t xml:space="preserve">                                  </w:t>
      </w:r>
    </w:ins>
    <w:ins w:id="98" w:author="Diego Alvarez Rohlik" w:date="2018-12-07T10:41:00Z">
      <w:r w:rsidRPr="0001285A">
        <w:rPr>
          <w:rFonts w:ascii="Times New Roman" w:hAnsi="Times New Roman" w:cs="Times New Roman"/>
          <w:color w:val="7F7F7F" w:themeColor="text1" w:themeTint="80"/>
        </w:rPr>
        <w:t xml:space="preserve">                                                                                                                                                      </w:t>
      </w:r>
      <w:bookmarkStart w:id="99" w:name="_Hlk531942722"/>
    </w:ins>
    <w:customXmlInsRangeStart w:id="100" w:author="Diego Alvarez Rohlik" w:date="2018-12-07T10:41:00Z"/>
    <w:sdt>
      <w:sdtPr>
        <w:rPr>
          <w:rFonts w:ascii="Times New Roman" w:hAnsi="Times New Roman" w:cs="Times New Roman"/>
          <w:color w:val="7F7F7F" w:themeColor="text1" w:themeTint="80"/>
        </w:rPr>
        <w:id w:val="-273328533"/>
        <w:docPartObj>
          <w:docPartGallery w:val="Page Numbers (Bottom of Page)"/>
          <w:docPartUnique/>
        </w:docPartObj>
      </w:sdtPr>
      <w:sdtContent>
        <w:customXmlInsRangeEnd w:id="100"/>
        <w:bookmarkEnd w:id="99"/>
        <w:r w:rsidRPr="0001285A">
          <w:rPr>
            <w:rFonts w:ascii="Times New Roman" w:hAnsi="Times New Roman" w:cs="Times New Roman"/>
            <w:color w:val="7F7F7F" w:themeColor="text1" w:themeTint="80"/>
          </w:rPr>
          <w:t>Alvarez – Loidi</w:t>
        </w:r>
        <w:r w:rsidRPr="0001285A">
          <w:rPr>
            <w:rFonts w:ascii="Times New Roman" w:hAnsi="Times New Roman" w:cs="Times New Roman"/>
            <w:color w:val="7F7F7F" w:themeColor="text1" w:themeTint="80"/>
          </w:rPr>
          <w:tab/>
        </w:r>
        <w:r w:rsidRPr="0001285A">
          <w:rPr>
            <w:rFonts w:ascii="Times New Roman" w:hAnsi="Times New Roman" w:cs="Times New Roman"/>
            <w:color w:val="7F7F7F" w:themeColor="text1" w:themeTint="80"/>
          </w:rPr>
          <w:tab/>
        </w:r>
        <w:ins w:id="101" w:author="Diego Alvarez Rohlik" w:date="2018-12-07T10:41:00Z">
          <w:r w:rsidRPr="0001285A">
            <w:rPr>
              <w:rFonts w:ascii="Times New Roman" w:hAnsi="Times New Roman" w:cs="Times New Roman"/>
              <w:color w:val="7F7F7F" w:themeColor="text1" w:themeTint="80"/>
            </w:rPr>
            <w:fldChar w:fldCharType="begin"/>
          </w:r>
          <w:r w:rsidRPr="0001285A">
            <w:rPr>
              <w:rFonts w:ascii="Times New Roman" w:hAnsi="Times New Roman" w:cs="Times New Roman"/>
              <w:color w:val="7F7F7F" w:themeColor="text1" w:themeTint="80"/>
            </w:rPr>
            <w:instrText>PAGE   \* MERGEFORMAT</w:instrText>
          </w:r>
          <w:r w:rsidRPr="0001285A">
            <w:rPr>
              <w:rFonts w:ascii="Times New Roman" w:hAnsi="Times New Roman" w:cs="Times New Roman"/>
              <w:color w:val="7F7F7F" w:themeColor="text1" w:themeTint="80"/>
            </w:rPr>
            <w:fldChar w:fldCharType="separate"/>
          </w:r>
          <w:r w:rsidRPr="0001285A">
            <w:rPr>
              <w:rFonts w:ascii="Times New Roman" w:hAnsi="Times New Roman" w:cs="Times New Roman"/>
              <w:color w:val="7F7F7F" w:themeColor="text1" w:themeTint="80"/>
              <w:lang w:val="es-ES"/>
            </w:rPr>
            <w:t>2</w:t>
          </w:r>
          <w:r w:rsidRPr="0001285A">
            <w:rPr>
              <w:rFonts w:ascii="Times New Roman" w:hAnsi="Times New Roman" w:cs="Times New Roman"/>
              <w:color w:val="7F7F7F" w:themeColor="text1" w:themeTint="80"/>
            </w:rPr>
            <w:fldChar w:fldCharType="end"/>
          </w:r>
        </w:ins>
        <w:customXmlInsRangeStart w:id="102" w:author="Diego Alvarez Rohlik" w:date="2018-12-07T10:41:00Z"/>
      </w:sdtContent>
    </w:sdt>
    <w:customXmlInsRangeEnd w:id="102"/>
  </w:p>
  <w:p w14:paraId="5F5C0F3E" w14:textId="2E0FBAFA" w:rsidR="0001285A" w:rsidRDefault="0001285A" w:rsidP="000128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7C5699" w14:textId="77777777" w:rsidR="00552933" w:rsidRDefault="00552933" w:rsidP="00C666E3">
      <w:pPr>
        <w:spacing w:after="0" w:line="240" w:lineRule="auto"/>
      </w:pPr>
      <w:r>
        <w:separator/>
      </w:r>
    </w:p>
  </w:footnote>
  <w:footnote w:type="continuationSeparator" w:id="0">
    <w:p w14:paraId="49002F31" w14:textId="77777777" w:rsidR="00552933" w:rsidRDefault="00552933" w:rsidP="00C666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78D768" w14:textId="053013F8" w:rsidR="0001285A" w:rsidRPr="0001285A" w:rsidRDefault="0001285A" w:rsidP="007C04E8">
    <w:pPr>
      <w:pStyle w:val="Encabezado"/>
      <w:rPr>
        <w:ins w:id="90" w:author="Diego Alvarez Rohlik" w:date="2018-12-07T10:43:00Z"/>
        <w:rFonts w:ascii="Times New Roman" w:hAnsi="Times New Roman" w:cs="Times New Roman"/>
        <w:color w:val="7F7F7F" w:themeColor="text1" w:themeTint="80"/>
      </w:rPr>
    </w:pPr>
    <w:ins w:id="91" w:author="Diego Alvarez Rohlik" w:date="2018-12-07T10:43:00Z">
      <w:r w:rsidRPr="0001285A">
        <w:rPr>
          <w:rFonts w:ascii="Times New Roman" w:hAnsi="Times New Roman" w:cs="Times New Roman"/>
          <w:color w:val="7F7F7F" w:themeColor="text1" w:themeTint="80"/>
        </w:rPr>
        <w:t>SAI</w:t>
      </w:r>
    </w:ins>
    <w:r w:rsidRPr="0001285A">
      <w:rPr>
        <w:rFonts w:ascii="Times New Roman" w:hAnsi="Times New Roman" w:cs="Times New Roman"/>
        <w:color w:val="7F7F7F" w:themeColor="text1" w:themeTint="80"/>
      </w:rPr>
      <w:t xml:space="preserve"> - Informe</w:t>
    </w:r>
    <w:ins w:id="92" w:author="Diego Alvarez Rohlik" w:date="2018-12-07T10:43:00Z">
      <w:r w:rsidRPr="0001285A">
        <w:rPr>
          <w:rFonts w:ascii="Times New Roman" w:hAnsi="Times New Roman" w:cs="Times New Roman"/>
          <w:color w:val="7F7F7F" w:themeColor="text1" w:themeTint="80"/>
        </w:rPr>
        <w:tab/>
      </w:r>
      <w:r w:rsidRPr="0001285A">
        <w:rPr>
          <w:rFonts w:ascii="Times New Roman" w:hAnsi="Times New Roman" w:cs="Times New Roman"/>
          <w:color w:val="7F7F7F" w:themeColor="text1" w:themeTint="80"/>
        </w:rPr>
        <w:tab/>
      </w:r>
    </w:ins>
    <w:ins w:id="93" w:author="Diego Alvarez Rohlik" w:date="2018-12-07T11:30:00Z">
      <w:r w:rsidRPr="0001285A">
        <w:rPr>
          <w:rFonts w:ascii="Times New Roman" w:hAnsi="Times New Roman" w:cs="Times New Roman"/>
          <w:color w:val="7F7F7F" w:themeColor="text1" w:themeTint="80"/>
        </w:rPr>
        <w:t xml:space="preserve">       </w:t>
      </w:r>
    </w:ins>
    <w:ins w:id="94" w:author="Diego Alvarez Rohlik" w:date="2018-12-07T10:43:00Z">
      <w:r w:rsidRPr="0001285A">
        <w:rPr>
          <w:rFonts w:ascii="Times New Roman" w:hAnsi="Times New Roman" w:cs="Times New Roman"/>
          <w:color w:val="7F7F7F" w:themeColor="text1" w:themeTint="80"/>
        </w:rPr>
        <w:t>Técnicas Digitales II – UTN-FRBB-2018</w:t>
      </w:r>
    </w:ins>
  </w:p>
  <w:p w14:paraId="6F30A308" w14:textId="77777777" w:rsidR="0001285A" w:rsidRDefault="0001285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AF1E82"/>
    <w:multiLevelType w:val="multilevel"/>
    <w:tmpl w:val="1FF68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B907DB0"/>
    <w:multiLevelType w:val="hybridMultilevel"/>
    <w:tmpl w:val="B772FFA2"/>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2" w15:restartNumberingAfterBreak="0">
    <w:nsid w:val="674E664C"/>
    <w:multiLevelType w:val="multilevel"/>
    <w:tmpl w:val="952089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8223A74"/>
    <w:multiLevelType w:val="multilevel"/>
    <w:tmpl w:val="51E2AA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7FEF55F3"/>
    <w:multiLevelType w:val="hybridMultilevel"/>
    <w:tmpl w:val="4A76FE14"/>
    <w:lvl w:ilvl="0" w:tplc="0584E8AE">
      <w:start w:val="1"/>
      <w:numFmt w:val="decimal"/>
      <w:pStyle w:val="TDC1"/>
      <w:lvlText w:val="%1."/>
      <w:lvlJc w:val="left"/>
      <w:pPr>
        <w:ind w:left="644"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iego Alvarez Rohlik">
    <w15:presenceInfo w15:providerId="Windows Live" w15:userId="b73bbe743219cbe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proofState w:spelling="clean" w:grammar="clean"/>
  <w:documentProtection w:edit="trackedChanges" w:enforcement="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EBA"/>
    <w:rsid w:val="00010F81"/>
    <w:rsid w:val="0001285A"/>
    <w:rsid w:val="000A0F4D"/>
    <w:rsid w:val="000A66A8"/>
    <w:rsid w:val="000B2F56"/>
    <w:rsid w:val="000F6908"/>
    <w:rsid w:val="00133F5D"/>
    <w:rsid w:val="00164DC0"/>
    <w:rsid w:val="00174CA8"/>
    <w:rsid w:val="00182000"/>
    <w:rsid w:val="001929BE"/>
    <w:rsid w:val="001A1682"/>
    <w:rsid w:val="002063B2"/>
    <w:rsid w:val="002672EB"/>
    <w:rsid w:val="00271303"/>
    <w:rsid w:val="002A6519"/>
    <w:rsid w:val="002C35FC"/>
    <w:rsid w:val="002D07AC"/>
    <w:rsid w:val="003B2AE2"/>
    <w:rsid w:val="003C373D"/>
    <w:rsid w:val="00425833"/>
    <w:rsid w:val="00436FF3"/>
    <w:rsid w:val="00451405"/>
    <w:rsid w:val="00454D86"/>
    <w:rsid w:val="0049143C"/>
    <w:rsid w:val="004A3E8F"/>
    <w:rsid w:val="004F001A"/>
    <w:rsid w:val="005416B1"/>
    <w:rsid w:val="00552933"/>
    <w:rsid w:val="005713F5"/>
    <w:rsid w:val="00597433"/>
    <w:rsid w:val="005A3169"/>
    <w:rsid w:val="005A4CAB"/>
    <w:rsid w:val="005A5561"/>
    <w:rsid w:val="005C5215"/>
    <w:rsid w:val="005E4E7D"/>
    <w:rsid w:val="005F6008"/>
    <w:rsid w:val="006256B2"/>
    <w:rsid w:val="006605BF"/>
    <w:rsid w:val="0067717B"/>
    <w:rsid w:val="006E7F50"/>
    <w:rsid w:val="00715D27"/>
    <w:rsid w:val="00732519"/>
    <w:rsid w:val="00750E58"/>
    <w:rsid w:val="007565E6"/>
    <w:rsid w:val="007629EA"/>
    <w:rsid w:val="00792D4F"/>
    <w:rsid w:val="007C04E8"/>
    <w:rsid w:val="007D7B5E"/>
    <w:rsid w:val="00801980"/>
    <w:rsid w:val="0081004F"/>
    <w:rsid w:val="008476A2"/>
    <w:rsid w:val="00874813"/>
    <w:rsid w:val="008930B2"/>
    <w:rsid w:val="008B4644"/>
    <w:rsid w:val="008E6F52"/>
    <w:rsid w:val="008F2F2D"/>
    <w:rsid w:val="009515A2"/>
    <w:rsid w:val="00995B85"/>
    <w:rsid w:val="009D4C3D"/>
    <w:rsid w:val="009E31BA"/>
    <w:rsid w:val="009F0E85"/>
    <w:rsid w:val="00A01E2E"/>
    <w:rsid w:val="00A247E6"/>
    <w:rsid w:val="00A24B80"/>
    <w:rsid w:val="00A70EBA"/>
    <w:rsid w:val="00B145B8"/>
    <w:rsid w:val="00B376B5"/>
    <w:rsid w:val="00B80A01"/>
    <w:rsid w:val="00B9236F"/>
    <w:rsid w:val="00B96B54"/>
    <w:rsid w:val="00C17EDA"/>
    <w:rsid w:val="00C25A77"/>
    <w:rsid w:val="00C30E39"/>
    <w:rsid w:val="00C53B3F"/>
    <w:rsid w:val="00C652EF"/>
    <w:rsid w:val="00C666E3"/>
    <w:rsid w:val="00C6677F"/>
    <w:rsid w:val="00CA3FF2"/>
    <w:rsid w:val="00CB162C"/>
    <w:rsid w:val="00CE07E5"/>
    <w:rsid w:val="00D3068E"/>
    <w:rsid w:val="00DC5CDA"/>
    <w:rsid w:val="00DD3E8B"/>
    <w:rsid w:val="00E37029"/>
    <w:rsid w:val="00E3747F"/>
    <w:rsid w:val="00EA4249"/>
    <w:rsid w:val="00EB031E"/>
    <w:rsid w:val="00F44EAF"/>
    <w:rsid w:val="00F64BB4"/>
    <w:rsid w:val="00F75314"/>
    <w:rsid w:val="00F961F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6DB227"/>
  <w15:docId w15:val="{E3EB2C65-54F5-4778-8F88-B6B0E6BE1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AR" w:eastAsia="es-A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F5496"/>
      <w:sz w:val="32"/>
      <w:szCs w:val="32"/>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9515A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515A2"/>
    <w:rPr>
      <w:rFonts w:ascii="Segoe UI" w:hAnsi="Segoe UI" w:cs="Segoe UI"/>
      <w:sz w:val="18"/>
      <w:szCs w:val="18"/>
    </w:rPr>
  </w:style>
  <w:style w:type="paragraph" w:styleId="Sinespaciado">
    <w:name w:val="No Spacing"/>
    <w:link w:val="SinespaciadoCar"/>
    <w:uiPriority w:val="1"/>
    <w:qFormat/>
    <w:rsid w:val="00451405"/>
    <w:pPr>
      <w:spacing w:after="0" w:line="240" w:lineRule="auto"/>
    </w:pPr>
    <w:rPr>
      <w:rFonts w:asciiTheme="minorHAnsi" w:eastAsiaTheme="minorEastAsia" w:hAnsiTheme="minorHAnsi" w:cstheme="minorBidi"/>
    </w:rPr>
  </w:style>
  <w:style w:type="character" w:customStyle="1" w:styleId="SinespaciadoCar">
    <w:name w:val="Sin espaciado Car"/>
    <w:basedOn w:val="Fuentedeprrafopredeter"/>
    <w:link w:val="Sinespaciado"/>
    <w:uiPriority w:val="1"/>
    <w:rsid w:val="00451405"/>
    <w:rPr>
      <w:rFonts w:asciiTheme="minorHAnsi" w:eastAsiaTheme="minorEastAsia" w:hAnsiTheme="minorHAnsi" w:cstheme="minorBidi"/>
    </w:rPr>
  </w:style>
  <w:style w:type="paragraph" w:styleId="Descripcin">
    <w:name w:val="caption"/>
    <w:basedOn w:val="Normal"/>
    <w:next w:val="Normal"/>
    <w:uiPriority w:val="35"/>
    <w:unhideWhenUsed/>
    <w:qFormat/>
    <w:rsid w:val="005A5561"/>
    <w:pPr>
      <w:spacing w:after="200" w:line="240" w:lineRule="auto"/>
    </w:pPr>
    <w:rPr>
      <w:i/>
      <w:iCs/>
      <w:color w:val="1F497D" w:themeColor="text2"/>
      <w:sz w:val="18"/>
      <w:szCs w:val="18"/>
    </w:rPr>
  </w:style>
  <w:style w:type="paragraph" w:styleId="Prrafodelista">
    <w:name w:val="List Paragraph"/>
    <w:basedOn w:val="Normal"/>
    <w:uiPriority w:val="34"/>
    <w:qFormat/>
    <w:rsid w:val="001A1682"/>
    <w:pPr>
      <w:ind w:left="720"/>
      <w:contextualSpacing/>
    </w:pPr>
  </w:style>
  <w:style w:type="table" w:styleId="Tablaconcuadrcula">
    <w:name w:val="Table Grid"/>
    <w:basedOn w:val="Tablanormal"/>
    <w:uiPriority w:val="39"/>
    <w:rsid w:val="002063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t">
    <w:name w:val="alt"/>
    <w:basedOn w:val="Normal"/>
    <w:rsid w:val="002063B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Fuentedeprrafopredeter"/>
    <w:rsid w:val="002063B2"/>
  </w:style>
  <w:style w:type="character" w:customStyle="1" w:styleId="comment">
    <w:name w:val="comment"/>
    <w:basedOn w:val="Fuentedeprrafopredeter"/>
    <w:rsid w:val="002063B2"/>
  </w:style>
  <w:style w:type="character" w:customStyle="1" w:styleId="string">
    <w:name w:val="string"/>
    <w:basedOn w:val="Fuentedeprrafopredeter"/>
    <w:rsid w:val="002063B2"/>
  </w:style>
  <w:style w:type="character" w:styleId="Hipervnculo">
    <w:name w:val="Hyperlink"/>
    <w:basedOn w:val="Fuentedeprrafopredeter"/>
    <w:uiPriority w:val="99"/>
    <w:unhideWhenUsed/>
    <w:rsid w:val="00F44EAF"/>
    <w:rPr>
      <w:color w:val="0000FF" w:themeColor="hyperlink"/>
      <w:u w:val="single"/>
    </w:rPr>
  </w:style>
  <w:style w:type="character" w:styleId="Mencinsinresolver">
    <w:name w:val="Unresolved Mention"/>
    <w:basedOn w:val="Fuentedeprrafopredeter"/>
    <w:uiPriority w:val="99"/>
    <w:semiHidden/>
    <w:unhideWhenUsed/>
    <w:rsid w:val="00F44EAF"/>
    <w:rPr>
      <w:color w:val="605E5C"/>
      <w:shd w:val="clear" w:color="auto" w:fill="E1DFDD"/>
    </w:rPr>
  </w:style>
  <w:style w:type="character" w:styleId="Hipervnculovisitado">
    <w:name w:val="FollowedHyperlink"/>
    <w:basedOn w:val="Fuentedeprrafopredeter"/>
    <w:uiPriority w:val="99"/>
    <w:semiHidden/>
    <w:unhideWhenUsed/>
    <w:rsid w:val="00F44EAF"/>
    <w:rPr>
      <w:color w:val="800080" w:themeColor="followedHyperlink"/>
      <w:u w:val="single"/>
    </w:rPr>
  </w:style>
  <w:style w:type="paragraph" w:styleId="TtuloTDC">
    <w:name w:val="TOC Heading"/>
    <w:basedOn w:val="Ttulo1"/>
    <w:next w:val="Normal"/>
    <w:uiPriority w:val="39"/>
    <w:unhideWhenUsed/>
    <w:qFormat/>
    <w:rsid w:val="0067717B"/>
    <w:pPr>
      <w:outlineLvl w:val="9"/>
    </w:pPr>
    <w:rPr>
      <w:rFonts w:asciiTheme="majorHAnsi" w:eastAsiaTheme="majorEastAsia" w:hAnsiTheme="majorHAnsi" w:cstheme="majorBidi"/>
      <w:color w:val="365F91" w:themeColor="accent1" w:themeShade="BF"/>
    </w:rPr>
  </w:style>
  <w:style w:type="paragraph" w:styleId="TDC2">
    <w:name w:val="toc 2"/>
    <w:basedOn w:val="Normal"/>
    <w:next w:val="Normal"/>
    <w:autoRedefine/>
    <w:uiPriority w:val="39"/>
    <w:unhideWhenUsed/>
    <w:rsid w:val="00CE07E5"/>
    <w:pPr>
      <w:spacing w:after="100" w:line="360" w:lineRule="auto"/>
      <w:ind w:left="216" w:firstLine="504"/>
    </w:pPr>
    <w:rPr>
      <w:rFonts w:asciiTheme="minorHAnsi" w:eastAsiaTheme="minorEastAsia" w:hAnsiTheme="minorHAnsi" w:cs="Times New Roman"/>
    </w:rPr>
  </w:style>
  <w:style w:type="paragraph" w:styleId="TDC1">
    <w:name w:val="toc 1"/>
    <w:basedOn w:val="Normal"/>
    <w:next w:val="Normal"/>
    <w:autoRedefine/>
    <w:uiPriority w:val="39"/>
    <w:unhideWhenUsed/>
    <w:rsid w:val="00D3068E"/>
    <w:pPr>
      <w:numPr>
        <w:numId w:val="5"/>
      </w:numPr>
      <w:spacing w:after="100" w:line="360" w:lineRule="auto"/>
    </w:pPr>
    <w:rPr>
      <w:rFonts w:asciiTheme="minorHAnsi" w:eastAsiaTheme="minorEastAsia" w:hAnsiTheme="minorHAnsi" w:cs="Times New Roman"/>
      <w:b/>
    </w:rPr>
  </w:style>
  <w:style w:type="paragraph" w:styleId="TDC3">
    <w:name w:val="toc 3"/>
    <w:basedOn w:val="Normal"/>
    <w:next w:val="Normal"/>
    <w:autoRedefine/>
    <w:uiPriority w:val="39"/>
    <w:unhideWhenUsed/>
    <w:rsid w:val="00CE07E5"/>
    <w:pPr>
      <w:tabs>
        <w:tab w:val="left" w:pos="2340"/>
      </w:tabs>
      <w:spacing w:after="100"/>
    </w:pPr>
    <w:rPr>
      <w:rFonts w:asciiTheme="minorHAnsi" w:eastAsiaTheme="minorEastAsia" w:hAnsiTheme="minorHAnsi" w:cs="Times New Roman"/>
    </w:rPr>
  </w:style>
  <w:style w:type="paragraph" w:styleId="Encabezado">
    <w:name w:val="header"/>
    <w:basedOn w:val="Normal"/>
    <w:link w:val="EncabezadoCar"/>
    <w:uiPriority w:val="99"/>
    <w:unhideWhenUsed/>
    <w:rsid w:val="00C666E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666E3"/>
  </w:style>
  <w:style w:type="paragraph" w:styleId="Piedepgina">
    <w:name w:val="footer"/>
    <w:basedOn w:val="Normal"/>
    <w:link w:val="PiedepginaCar"/>
    <w:uiPriority w:val="99"/>
    <w:unhideWhenUsed/>
    <w:rsid w:val="00C666E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666E3"/>
  </w:style>
  <w:style w:type="paragraph" w:styleId="Revisin">
    <w:name w:val="Revision"/>
    <w:hidden/>
    <w:uiPriority w:val="99"/>
    <w:semiHidden/>
    <w:rsid w:val="005A316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6329263">
      <w:bodyDiv w:val="1"/>
      <w:marLeft w:val="0"/>
      <w:marRight w:val="0"/>
      <w:marTop w:val="0"/>
      <w:marBottom w:val="0"/>
      <w:divBdr>
        <w:top w:val="none" w:sz="0" w:space="0" w:color="auto"/>
        <w:left w:val="none" w:sz="0" w:space="0" w:color="auto"/>
        <w:bottom w:val="none" w:sz="0" w:space="0" w:color="auto"/>
        <w:right w:val="none" w:sz="0" w:space="0" w:color="auto"/>
      </w:divBdr>
    </w:div>
    <w:div w:id="16743368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emf"/><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microsoft.com/office/2011/relationships/people" Target="people.xml"/><Relationship Id="rId20" Type="http://schemas.openxmlformats.org/officeDocument/2006/relationships/image" Target="media/image13.jp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2B4E9C-54A1-AD4D-A649-31A75794C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34</Pages>
  <Words>4303</Words>
  <Characters>23671</Characters>
  <Application>Microsoft Office Word</Application>
  <DocSecurity>0</DocSecurity>
  <Lines>197</Lines>
  <Paragraphs>55</Paragraphs>
  <ScaleCrop>false</ScaleCrop>
  <HeadingPairs>
    <vt:vector size="2" baseType="variant">
      <vt:variant>
        <vt:lpstr>Título</vt:lpstr>
      </vt:variant>
      <vt:variant>
        <vt:i4>1</vt:i4>
      </vt:variant>
    </vt:vector>
  </HeadingPairs>
  <TitlesOfParts>
    <vt:vector size="1" baseType="lpstr">
      <vt:lpstr>SAI</vt:lpstr>
    </vt:vector>
  </TitlesOfParts>
  <Company/>
  <LinksUpToDate>false</LinksUpToDate>
  <CharactersWithSpaces>27919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SAI</dc:title>
  <dc:subject>Informe</dc:subject>
  <dc:creator>Diego Alvarez Rohlik</dc:creator>
  <cp:lastModifiedBy>Marcos Loidi</cp:lastModifiedBy>
  <cp:revision>6</cp:revision>
  <cp:lastPrinted>2018-12-07T23:32:00Z</cp:lastPrinted>
  <dcterms:created xsi:type="dcterms:W3CDTF">2018-12-07T23:32:00Z</dcterms:created>
  <dcterms:modified xsi:type="dcterms:W3CDTF">2018-12-07T23:46:00Z</dcterms:modified>
</cp:coreProperties>
</file>